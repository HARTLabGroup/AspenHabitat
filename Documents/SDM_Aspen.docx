
<file path=[Content_Types].xml><?xml version="1.0" encoding="utf-8"?>
<Types xmlns="http://schemas.openxmlformats.org/package/2006/content-types">
  <Default Extension="jpeg" ContentType="image/jpe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05822" w14:textId="10DCC6C3" w:rsidR="00204361" w:rsidRDefault="445A55E1" w:rsidP="556BF0BF">
      <w:pPr>
        <w:pStyle w:val="paragraph"/>
        <w:spacing w:beforeAutospacing="0" w:after="0" w:afterAutospacing="0"/>
        <w:textAlignment w:val="baseline"/>
        <w:rPr>
          <w:rStyle w:val="normaltextrun"/>
        </w:rPr>
      </w:pPr>
      <w:r w:rsidRPr="445A55E1">
        <w:rPr>
          <w:rStyle w:val="normaltextrun"/>
        </w:rPr>
        <w:t xml:space="preserve">Alteration in suitable habitats of Quaking Aspen due to projected climate change and topo-edaphic factors in the Southern Rocky Mountains Ecoregion </w:t>
      </w:r>
    </w:p>
    <w:p w14:paraId="534C102E" w14:textId="77777777" w:rsidR="008E1A73" w:rsidRPr="00711CBD" w:rsidRDefault="008E1A73" w:rsidP="556BF0BF">
      <w:pPr>
        <w:pStyle w:val="paragraph"/>
        <w:spacing w:beforeAutospacing="0" w:after="0" w:afterAutospacing="0"/>
        <w:textAlignment w:val="baseline"/>
      </w:pPr>
    </w:p>
    <w:p w14:paraId="68762D1B" w14:textId="515B506B" w:rsidR="1736E8CD" w:rsidRDefault="445A55E1" w:rsidP="00EC248A">
      <w:pPr>
        <w:pStyle w:val="Heading1"/>
        <w:rPr>
          <w:rStyle w:val="normaltextrun"/>
        </w:rPr>
      </w:pPr>
      <w:r w:rsidRPr="00EC248A">
        <w:t>Abstract</w:t>
      </w:r>
    </w:p>
    <w:p w14:paraId="23B7B548" w14:textId="62A8A130" w:rsidR="00201C64" w:rsidRPr="00711CBD" w:rsidRDefault="445A55E1" w:rsidP="556BF0BF">
      <w:pPr>
        <w:pStyle w:val="paragraph"/>
        <w:spacing w:beforeAutospacing="0" w:after="0" w:afterAutospacing="0" w:line="360" w:lineRule="auto"/>
        <w:textAlignment w:val="baseline"/>
        <w:rPr>
          <w:rStyle w:val="normaltextrun"/>
        </w:rPr>
      </w:pPr>
      <w:r w:rsidRPr="445A55E1">
        <w:rPr>
          <w:rStyle w:val="normaltextrun"/>
        </w:rPr>
        <w:t xml:space="preserve">Understanding how tree distributions may shift in response to climate change is essential to forecasting changes to ecosystem services in response to climate change and developing effective and efficient management strategies to mitigate and adapt to anticipated changes. </w:t>
      </w:r>
    </w:p>
    <w:p w14:paraId="3CE33144" w14:textId="5C5B208E" w:rsidR="00201C64" w:rsidRPr="00711CBD" w:rsidRDefault="445A55E1" w:rsidP="445A55E1">
      <w:pPr>
        <w:pStyle w:val="paragraph"/>
        <w:spacing w:beforeAutospacing="0" w:after="0" w:afterAutospacing="0" w:line="360" w:lineRule="auto"/>
        <w:textAlignment w:val="baseline"/>
        <w:rPr>
          <w:rStyle w:val="normaltextrun"/>
        </w:rPr>
      </w:pPr>
      <w:r w:rsidRPr="445A55E1">
        <w:rPr>
          <w:rStyle w:val="normaltextrun"/>
        </w:rPr>
        <w:t>Quaking aspen (</w:t>
      </w:r>
      <w:proofErr w:type="spellStart"/>
      <w:r w:rsidRPr="445A55E1">
        <w:rPr>
          <w:rStyle w:val="normaltextrun"/>
          <w:i/>
          <w:iCs/>
        </w:rPr>
        <w:t>Populas</w:t>
      </w:r>
      <w:proofErr w:type="spellEnd"/>
      <w:r w:rsidRPr="445A55E1">
        <w:rPr>
          <w:rStyle w:val="normaltextrun"/>
          <w:i/>
          <w:iCs/>
        </w:rPr>
        <w:t xml:space="preserve"> </w:t>
      </w:r>
      <w:proofErr w:type="spellStart"/>
      <w:r w:rsidRPr="445A55E1">
        <w:rPr>
          <w:rStyle w:val="normaltextrun"/>
          <w:i/>
          <w:iCs/>
        </w:rPr>
        <w:t>tremuloides</w:t>
      </w:r>
      <w:proofErr w:type="spellEnd"/>
      <w:r w:rsidRPr="445A55E1">
        <w:rPr>
          <w:rStyle w:val="normaltextrun"/>
        </w:rPr>
        <w:t>), a hardwood tree species has a wide range of distribution in the world but in the United States it is mainly found in the Southern Rocky Mountains Ecoregion (SRME). It is popular for its vibrant leaves colors during fall that makes the landscape of SRME aesthetically pleasing and tourist attracting. It plays an important ecological role serving as a keystone species and promoting biodiversity and mitigating disturbances. However, with the current trend of enormous pressure in biodiversity due to human activities and rapid climate change</w:t>
      </w:r>
      <w:proofErr w:type="gramStart"/>
      <w:r w:rsidRPr="445A55E1">
        <w:rPr>
          <w:rStyle w:val="normaltextrun"/>
        </w:rPr>
        <w:t xml:space="preserve"> sudden</w:t>
      </w:r>
      <w:proofErr w:type="gramEnd"/>
      <w:r w:rsidRPr="445A55E1">
        <w:rPr>
          <w:rStyle w:val="normaltextrun"/>
        </w:rPr>
        <w:t xml:space="preserve"> decline in aspen cover has been recorded in the US. To address this problem and implement successful management activities it is essential to understand </w:t>
      </w:r>
      <w:proofErr w:type="gramStart"/>
      <w:r w:rsidRPr="445A55E1">
        <w:rPr>
          <w:rStyle w:val="normaltextrun"/>
        </w:rPr>
        <w:t>aspen’s</w:t>
      </w:r>
      <w:proofErr w:type="gramEnd"/>
      <w:r w:rsidRPr="445A55E1">
        <w:rPr>
          <w:rStyle w:val="normaltextrun"/>
        </w:rPr>
        <w:t xml:space="preserve"> response to current and future climate change. Here we aimed to build species distribution model (SDM) using </w:t>
      </w:r>
      <w:proofErr w:type="spellStart"/>
      <w:r w:rsidRPr="445A55E1">
        <w:rPr>
          <w:rStyle w:val="normaltextrun"/>
        </w:rPr>
        <w:t>BioMod</w:t>
      </w:r>
      <w:proofErr w:type="spellEnd"/>
      <w:r w:rsidRPr="445A55E1">
        <w:rPr>
          <w:rStyle w:val="normaltextrun"/>
        </w:rPr>
        <w:t xml:space="preserve"> 2 package in R to predict quaking aspen distribution in the SRME for the year 21000 in response to mean climate projections under two scenarios: </w:t>
      </w:r>
      <w:proofErr w:type="spellStart"/>
      <w:r w:rsidRPr="445A55E1">
        <w:rPr>
          <w:rStyle w:val="normaltextrun"/>
        </w:rPr>
        <w:t>i</w:t>
      </w:r>
      <w:proofErr w:type="spellEnd"/>
      <w:r w:rsidRPr="445A55E1">
        <w:rPr>
          <w:rStyle w:val="normaltextrun"/>
        </w:rPr>
        <w:t xml:space="preserve">) ss245 and ii) ss585 including static variables, i.e., </w:t>
      </w:r>
      <w:proofErr w:type="gramStart"/>
      <w:r w:rsidRPr="445A55E1">
        <w:rPr>
          <w:rStyle w:val="normaltextrun"/>
        </w:rPr>
        <w:t>topographic</w:t>
      </w:r>
      <w:proofErr w:type="gramEnd"/>
      <w:r w:rsidRPr="445A55E1">
        <w:rPr>
          <w:rStyle w:val="normaltextrun"/>
        </w:rPr>
        <w:t xml:space="preserve"> and edaphic. We selected six variables out of 43 avoiding variables those are highly correlated (r&gt;0.7).   Predictor variables related to edaphic factor, topography and precipitation were more important in determining distribution of aspen than temperature related variables. Our model predicted that the probability of aspen occurrence by 2100 at broadscale in the entire SRME will maintain </w:t>
      </w:r>
      <w:proofErr w:type="gramStart"/>
      <w:r w:rsidRPr="445A55E1">
        <w:rPr>
          <w:rStyle w:val="normaltextrun"/>
        </w:rPr>
        <w:t>similar</w:t>
      </w:r>
      <w:proofErr w:type="gramEnd"/>
      <w:r w:rsidRPr="445A55E1">
        <w:rPr>
          <w:rStyle w:val="normaltextrun"/>
        </w:rPr>
        <w:t xml:space="preserve"> pattern under both climate change scenarios as well as under current climate change scenario (1990-2020). However, it showed mixed results at patch levels, where stands with medium (40-60%) probability declined to low-moderate (20-39</w:t>
      </w:r>
      <w:proofErr w:type="gramStart"/>
      <w:r w:rsidRPr="445A55E1">
        <w:rPr>
          <w:rStyle w:val="normaltextrun"/>
        </w:rPr>
        <w:t>%)  at</w:t>
      </w:r>
      <w:proofErr w:type="gramEnd"/>
      <w:r w:rsidRPr="445A55E1">
        <w:rPr>
          <w:rStyle w:val="normaltextrun"/>
        </w:rPr>
        <w:t xml:space="preserve"> some places and increased to high probability of &gt;60% at some places whereas and low-medium declined to very low probability (&lt;20%) or vice-versa. Based on our </w:t>
      </w:r>
      <w:proofErr w:type="gramStart"/>
      <w:r w:rsidRPr="445A55E1">
        <w:rPr>
          <w:rStyle w:val="normaltextrun"/>
        </w:rPr>
        <w:t>result</w:t>
      </w:r>
      <w:proofErr w:type="gramEnd"/>
      <w:r w:rsidRPr="445A55E1">
        <w:rPr>
          <w:rStyle w:val="normaltextrun"/>
        </w:rPr>
        <w:t xml:space="preserve"> we conclude that management activities should be focused on local scales to minimize the impact of climate change and decline in quaking aspen. </w:t>
      </w:r>
    </w:p>
    <w:p w14:paraId="5CD73AA2" w14:textId="77777777" w:rsidR="00F81BA5" w:rsidRPr="00711CBD" w:rsidRDefault="00F81BA5" w:rsidP="556BF0BF">
      <w:pPr>
        <w:pStyle w:val="paragraph"/>
        <w:spacing w:beforeAutospacing="0" w:after="0" w:afterAutospacing="0" w:line="360" w:lineRule="auto"/>
        <w:textAlignment w:val="baseline"/>
        <w:rPr>
          <w:rStyle w:val="normaltextrun"/>
        </w:rPr>
      </w:pPr>
    </w:p>
    <w:p w14:paraId="752DB50C" w14:textId="77777777" w:rsidR="0067655B" w:rsidRPr="00711CBD" w:rsidRDefault="0067655B" w:rsidP="556BF0BF">
      <w:pPr>
        <w:pStyle w:val="paragraph"/>
        <w:spacing w:beforeAutospacing="0" w:after="0" w:afterAutospacing="0"/>
        <w:textAlignment w:val="baseline"/>
        <w:rPr>
          <w:rStyle w:val="normaltextrun"/>
        </w:rPr>
      </w:pPr>
    </w:p>
    <w:p w14:paraId="371B5667" w14:textId="77777777" w:rsidR="00523CEE" w:rsidRPr="00711CBD" w:rsidRDefault="445A55E1" w:rsidP="556BF0BF">
      <w:pPr>
        <w:pStyle w:val="paragraph"/>
        <w:spacing w:beforeAutospacing="0" w:after="0" w:afterAutospacing="0"/>
        <w:textAlignment w:val="baseline"/>
        <w:rPr>
          <w:rStyle w:val="normaltextrun"/>
        </w:rPr>
      </w:pPr>
      <w:r w:rsidRPr="445A55E1">
        <w:rPr>
          <w:rStyle w:val="normaltextrun"/>
        </w:rPr>
        <w:t> </w:t>
      </w:r>
    </w:p>
    <w:p w14:paraId="7C26C6F4" w14:textId="76AB7998" w:rsidR="00DD4A00" w:rsidRDefault="00DD4A00" w:rsidP="556BF0BF"/>
    <w:p w14:paraId="12F8872A" w14:textId="3CF32345" w:rsidR="00AB1098" w:rsidRPr="003907A3" w:rsidRDefault="00AB1098" w:rsidP="00EC248A">
      <w:pPr>
        <w:pStyle w:val="Heading1"/>
      </w:pPr>
      <w:r w:rsidRPr="445A55E1">
        <w:t>Introduction</w:t>
      </w:r>
    </w:p>
    <w:p w14:paraId="6938E3FA" w14:textId="4893C598" w:rsidR="001C0AC2" w:rsidRDefault="445A55E1" w:rsidP="001757A6">
      <w:pPr>
        <w:spacing w:line="360" w:lineRule="auto"/>
        <w:rPr>
          <w:color w:val="333333"/>
          <w:shd w:val="clear" w:color="auto" w:fill="FFFFFF"/>
        </w:rPr>
      </w:pPr>
      <w:r w:rsidRPr="445A55E1">
        <w:rPr>
          <w:rStyle w:val="normaltextrun"/>
        </w:rPr>
        <w:t xml:space="preserve">Understanding how tree distributions may shift in response to climate change is essential to forecasting changes to ecosystem services in response to climate change and developing effective and efficient management strategies to mitigate and adapt to anticipated changes. </w:t>
      </w:r>
      <w:r w:rsidRPr="445A55E1">
        <w:rPr>
          <w:color w:val="333333"/>
        </w:rPr>
        <w:t xml:space="preserve">It is widely studied how human-induced global warming is causing habitat degradation for numerous plant species worldwide </w:t>
      </w:r>
      <w:r w:rsidRPr="445A55E1">
        <w:rPr>
          <w:color w:val="333333"/>
        </w:rPr>
        <w:fldChar w:fldCharType="begin" w:fldLock="1"/>
      </w:r>
      <w:r w:rsidRPr="445A55E1">
        <w:rPr>
          <w:color w:val="333333"/>
        </w:rPr>
        <w:instrText>ADDIN CSL_CITATION {"citationItems":[{"id":"ITEM-1","itemData":{"ISSN":"0027-8424","author":[{"dropping-particle":"","family":"Franklin","given":"Janet","non-dropping-particle":"","parse-names":false,"suffix":""},{"dropping-particle":"","family":"Serra-Diaz","given":"Josep M","non-dropping-particle":"","parse-names":false,"suffix":""},{"dropping-particle":"","family":"Syphard","given":"Alexandra D","non-dropping-particle":"","parse-names":false,"suffix":""},{"dropping-particle":"","family":"Regan","given":"Helen M","non-dropping-particle":"","parse-names":false,"suffix":""}],"container-title":"Proceedings of the National Academy of Sciences","id":"ITEM-1","issue":"14","issued":{"date-parts":[["2016"]]},"page":"3725-3734","publisher":"National Acad Sciences","title":"Global change and terrestrial plant community dynamics","type":"article-journal","volume":"113"},"uris":["http://www.mendeley.com/documents/?uuid=6300f220-f82a-427a-aba0-5a2fd0412944"]},{"id":"ITEM-2","itemData":{"ISSN":"1095-8290","author":[{"dropping-particle":"","family":"Parmesan","given":"Camille","non-dropping-particle":"","parse-names":false,"suffix":""},{"dropping-particle":"","family":"Hanley","given":"Mick E","non-dropping-particle":"","parse-names":false,"suffix":""}],"container-title":"Annals of botany","id":"ITEM-2","issue":"6","issued":{"date-parts":[["2015"]]},"page":"849-864","publisher":"Oxford University Press","title":"Plants and climate change: complexities and surprises","type":"article-journal","volume":"116"},"uris":["http://www.mendeley.com/documents/?uuid=440af78c-ff8c-44bb-8f77-162c0b8c4549"]}],"mendeley":{"formattedCitation":"(Franklin et al., 2016; Parmesan and Hanley, 2015)","plainTextFormattedCitation":"(Franklin et al., 2016; Parmesan and Hanley, 2015)","previouslyFormattedCitation":"(Franklin et al., 2016; Parmesan and Hanley, 2015)"},"properties":{"noteIndex":0},"schema":"https://github.com/citation-style-language/schema/raw/master/csl-citation.json"}</w:instrText>
      </w:r>
      <w:r w:rsidRPr="445A55E1">
        <w:rPr>
          <w:color w:val="333333"/>
        </w:rPr>
        <w:fldChar w:fldCharType="separate"/>
      </w:r>
      <w:r w:rsidRPr="445A55E1">
        <w:rPr>
          <w:noProof/>
          <w:color w:val="333333"/>
        </w:rPr>
        <w:t>(Franklin et al., 2016; Parmesan and Hanley, 2015)</w:t>
      </w:r>
      <w:r w:rsidRPr="445A55E1">
        <w:rPr>
          <w:color w:val="333333"/>
        </w:rPr>
        <w:fldChar w:fldCharType="end"/>
      </w:r>
      <w:r w:rsidRPr="445A55E1">
        <w:rPr>
          <w:color w:val="333333"/>
        </w:rPr>
        <w:t xml:space="preserve">. However, the effects are particularly pronounced in regions characterized by extreme climates, such as the Arctic and high elevation mountainous ecosystems </w:t>
      </w:r>
      <w:r w:rsidRPr="445A55E1">
        <w:rPr>
          <w:color w:val="333333"/>
        </w:rPr>
        <w:fldChar w:fldCharType="begin" w:fldLock="1"/>
      </w:r>
      <w:r w:rsidRPr="445A55E1">
        <w:rPr>
          <w:color w:val="333333"/>
        </w:rPr>
        <w:instrText>ADDIN CSL_CITATION {"citationItems":[{"id":"ITEM-1","itemData":{"ISSN":"1366-9516","author":[{"dropping-particle":"","family":"Thomas","given":"Chris D","non-dropping-particle":"","parse-names":false,"suffix":""}],"container-title":"Diversity and Distributions","id":"ITEM-1","issue":"3","issued":{"date-parts":[["2010"]]},"page":"488-495","publisher":"Wiley Online Library","title":"Climate, climate change and range boundaries","type":"article-journal","volume":"16"},"uris":["http://www.mendeley.com/documents/?uuid=3a9292bb-150c-4719-aad2-4a5391066ca5"]},{"id":"ITEM-2","itemData":{"ISSN":"0048-9697","author":[{"dropping-particle":"","family":"Verrall","given":"Brodie","non-dropping-particle":"","parse-names":false,"suffix":""},{"dropping-particle":"","family":"Pickering","given":"Catherine Marina","non-dropping-particle":"","parse-names":false,"suffix":""}],"container-title":"Science of the Total Environment","id":"ITEM-2","issued":{"date-parts":[["2020"]]},"page":"141344","publisher":"Elsevier","title":"Alpine vegetation in the context of climate change: A global review of past research and future directions","type":"article-journal","volume":"748"},"uris":["http://www.mendeley.com/documents/?uuid=d0995462-7717-4b14-b2a8-de1d09e8d861"]}],"mendeley":{"formattedCitation":"(Thomas, 2010; Verrall and Pickering, 2020)","plainTextFormattedCitation":"(Thomas, 2010; Verrall and Pickering, 2020)","previouslyFormattedCitation":"(Thomas, 2010; Verrall and Pickering, 2020)"},"properties":{"noteIndex":0},"schema":"https://github.com/citation-style-language/schema/raw/master/csl-citation.json"}</w:instrText>
      </w:r>
      <w:r w:rsidRPr="445A55E1">
        <w:rPr>
          <w:color w:val="333333"/>
        </w:rPr>
        <w:fldChar w:fldCharType="separate"/>
      </w:r>
      <w:r w:rsidRPr="445A55E1">
        <w:rPr>
          <w:noProof/>
          <w:color w:val="333333"/>
        </w:rPr>
        <w:t>(Thomas, 2010; Verrall and Pickering, 2020)</w:t>
      </w:r>
      <w:r w:rsidRPr="445A55E1">
        <w:rPr>
          <w:color w:val="333333"/>
        </w:rPr>
        <w:fldChar w:fldCharType="end"/>
      </w:r>
      <w:r w:rsidRPr="445A55E1">
        <w:rPr>
          <w:color w:val="333333"/>
        </w:rPr>
        <w:t xml:space="preserve">. Consequently, plant species inhabiting these extreme environments are highly vulnerable to even slight alterations in temperature and precipitation patterns, increasing their risk of decline and extinction </w:t>
      </w:r>
      <w:r w:rsidRPr="445A55E1">
        <w:rPr>
          <w:color w:val="333333"/>
        </w:rPr>
        <w:fldChar w:fldCharType="begin" w:fldLock="1"/>
      </w:r>
      <w:r w:rsidRPr="445A55E1">
        <w:rPr>
          <w:color w:val="333333"/>
        </w:rPr>
        <w:instrText>ADDIN CSL_CITATION {"citationItems":[{"id":"ITEM-1","itemData":{"ISSN":"0960-3115","author":[{"dropping-particle":"","family":"Gómez","given":"José M","non-dropping-particle":"","parse-names":false,"suffix":""},{"dropping-particle":"","family":"González-Megías","given":"Adela","non-dropping-particle":"","parse-names":false,"suffix":""},{"dropping-particle":"","family":"Lorite","given":"Juan","non-dropping-particle":"","parse-names":false,"suffix":""},{"dropping-particle":"","family":"Abdelaziz","given":"Mohamed","non-dropping-particle":"","parse-names":false,"suffix":""},{"dropping-particle":"","family":"Perfectti","given":"Francisco","non-dropping-particle":"","parse-names":false,"suffix":""}],"container-title":"Biodiversity and Conservation","id":"ITEM-1","issued":{"date-parts":[["2015"]]},"page":"1843-1857","publisher":"Springer","title":"The silent extinction: climate change and the potential hybridization-mediated extinction of endemic high-mountain plants","type":"article-journal","volume":"24"},"uris":["http://www.mendeley.com/documents/?uuid=4e340f39-0589-4280-918a-21c7dbd493a3"]},{"id":"ITEM-2","itemData":{"ISSN":"0028-646X","author":[{"dropping-particle":"","family":"Lamprecht","given":"Andrea","non-dropping-particle":"","parse-names":false,"suffix":""},{"dropping-particle":"","family":"Semenchuk","given":"Philipp Robert","non-dropping-particle":"","parse-names":false,"suffix":""},{"dropping-particle":"","family":"Steinbauer","given":"Klaus","non-dropping-particle":"","parse-names":false,"suffix":""},{"dropping-particle":"","family":"Winkler","given":"Manuela","non-dropping-particle":"","parse-names":false,"suffix":""},{"dropping-particle":"","family":"Pauli","given":"Harald","non-dropping-particle":"","parse-names":false,"suffix":""}],"container-title":"New Phytologist","id":"ITEM-2","issue":"2","issued":{"date-parts":[["2018"]]},"page":"447-459","publisher":"Wiley Online Library","title":"Climate change leads to accelerated transformation of high‐elevation vegetation in the central Alps","type":"article-journal","volume":"220"},"uris":["http://www.mendeley.com/documents/?uuid=8f4fcf73-6b0a-4790-b72b-1d0f9ee8fd50"]},{"id":"ITEM-3","itemData":{"ISSN":"1464-7931","author":[{"dropping-particle":"","family":"Selwood","given":"Katherine E","non-dropping-particle":"","parse-names":false,"suffix":""},{"dropping-particle":"","family":"McGeoch","given":"Melodie A","non-dropping-particle":"","parse-names":false,"suffix":""},{"dropping-particle":"","family":"Nally","given":"Ralph","non-dropping-particle":"Mac","parse-names":false,"suffix":""}],"container-title":"Biological Reviews","id":"ITEM-3","issue":"3","issued":{"date-parts":[["2015"]]},"page":"837-853","publisher":"Wiley Online Library","title":"The effects of climate change and land‐use change on demographic rates and population viability","type":"article-journal","volume":"90"},"uris":["http://www.mendeley.com/documents/?uuid=dcfcc29d-3366-4dbf-a1ea-d9770db744f9"]},{"id":"ITEM-4","itemData":{"ISSN":"0027-8424","author":[{"dropping-particle":"","family":"Thuiller","given":"Wilfried","non-dropping-particle":"","parse-names":false,"suffix":""},{"dropping-particle":"","family":"Lavorel","given":"Sandra","non-dropping-particle":"","parse-names":false,"suffix":""},{"dropping-particle":"","family":"Araújo","given":"Miguel B","non-dropping-particle":"","parse-names":false,"suffix":""},{"dropping-particle":"","family":"Sykes","given":"Martin T","non-dropping-particle":"","parse-names":false,"suffix":""},{"dropping-particle":"","family":"Prentice","given":"I Colin","non-dropping-particle":"","parse-names":false,"suffix":""}],"container-title":"Proceedings of the National Academy of Sciences","id":"ITEM-4","issue":"23","issued":{"date-parts":[["2005"]]},"page":"8245-8250","publisher":"National Acad Sciences","title":"Climate change threats to plant diversity in Europe","type":"article-journal","volume":"102"},"uris":["http://www.mendeley.com/documents/?uuid=c39e837c-8e64-4af0-9b6f-e8d4f831259e"]}],"mendeley":{"formattedCitation":"(Gómez et al., 2015; Lamprecht et al., 2018; Selwood et al., 2015; Thuiller et al., 2005)","plainTextFormattedCitation":"(Gómez et al., 2015; Lamprecht et al., 2018; Selwood et al., 2015; Thuiller et al., 2005)","previouslyFormattedCitation":"(Gómez et al., 2015; Lamprecht et al., 2018; Selwood et al., 2015; Thuiller et al., 2005)"},"properties":{"noteIndex":0},"schema":"https://github.com/citation-style-language/schema/raw/master/csl-citation.json"}</w:instrText>
      </w:r>
      <w:r w:rsidRPr="445A55E1">
        <w:rPr>
          <w:color w:val="333333"/>
        </w:rPr>
        <w:fldChar w:fldCharType="separate"/>
      </w:r>
      <w:r w:rsidRPr="445A55E1">
        <w:rPr>
          <w:noProof/>
          <w:color w:val="333333"/>
        </w:rPr>
        <w:t>(Gómez et al., 2015; Lamprecht et al., 2018; Selwood et al., 2015; Thuiller et al., 2005)</w:t>
      </w:r>
      <w:r w:rsidRPr="445A55E1">
        <w:rPr>
          <w:color w:val="333333"/>
        </w:rPr>
        <w:fldChar w:fldCharType="end"/>
      </w:r>
      <w:r w:rsidRPr="445A55E1">
        <w:rPr>
          <w:color w:val="333333"/>
        </w:rPr>
        <w:t>.</w:t>
      </w:r>
      <w:r w:rsidR="000832A7">
        <w:rPr>
          <w:color w:val="333333"/>
          <w:shd w:val="clear" w:color="auto" w:fill="FFFFFF"/>
        </w:rPr>
        <w:fldChar w:fldCharType="begin" w:fldLock="1"/>
      </w:r>
      <w:r w:rsidR="000832A7">
        <w:rPr>
          <w:color w:val="333333"/>
          <w:shd w:val="clear" w:color="auto" w:fill="FFFFFF"/>
        </w:rPr>
        <w:instrText>ADDIN CSL_CITATION {"citationItems":[{"id":"ITEM-1","itemData":{"ISSN":"0169-5347","author":[{"dropping-particle":"","family":"Hughes","given":"Lesley","non-dropping-particle":"","parse-names":false,"suffix":""}],"container-title":"Trends in ecology &amp; evolution","id":"ITEM-1","issue":"2","issued":{"date-parts":[["2000"]]},"page":"56-61","publisher":"Elsevier","title":"Biological consequences of global warming: is the signal already apparent?","type":"article-journal","volume":"15"},"uris":["http://www.mendeley.com/documents/?uuid=09a51b58-8980-4227-98ee-6d12dcec2753"]},{"id":"ITEM-2","itemData":{"ISSN":"0027-8424","author":[{"dropping-particle":"","family":"Thuiller","given":"Wilfried","non-dropping-particle":"","parse-names":false,"suffix":""},{"dropping-particle":"","family":"Lavorel","given":"Sandra","non-dropping-particle":"","parse-names":false,"suffix":""},{"dropping-particle":"","family":"Araújo","given":"Miguel B","non-dropping-particle":"","parse-names":false,"suffix":""},{"dropping-particle":"","family":"Sykes","given":"Martin T","non-dropping-particle":"","parse-names":false,"suffix":""},{"dropping-particle":"","family":"Prentice","given":"I Colin","non-dropping-particle":"","parse-names":false,"suffix":""}],"container-title":"Proceedings of the National Academy of Sciences","id":"ITEM-2","issue":"23","issued":{"date-parts":[["2005"]]},"page":"8245-8250","publisher":"National Acad Sciences","title":"Climate change threats to plant diversity in Europe","type":"article-journal","volume":"102"},"uris":["http://www.mendeley.com/documents/?uuid=c39e837c-8e64-4af0-9b6f-e8d4f831259e"]}],"mendeley":{"formattedCitation":"(Hughes, 2000; Thuiller et al., 2005)","plainTextFormattedCitation":"(Hughes, 2000; Thuiller et al., 2005)","previouslyFormattedCitation":"(Hughes, 2000; Thuiller et al., 2005)"},"properties":{"noteIndex":0},"schema":"https://github.com/citation-style-language/schema/raw/master/csl-citation.json"}</w:instrText>
      </w:r>
      <w:r w:rsidR="000832A7">
        <w:rPr>
          <w:color w:val="333333"/>
          <w:shd w:val="clear" w:color="auto" w:fill="FFFFFF"/>
        </w:rPr>
        <w:fldChar w:fldCharType="separate"/>
      </w:r>
      <w:r w:rsidR="00E05A13" w:rsidRPr="00E05A13">
        <w:rPr>
          <w:noProof/>
          <w:color w:val="333333"/>
          <w:shd w:val="clear" w:color="auto" w:fill="FFFFFF"/>
        </w:rPr>
        <w:t>(Hughes, 2000; Thuiller et al., 2005)</w:t>
      </w:r>
      <w:r w:rsidR="000832A7">
        <w:rPr>
          <w:color w:val="333333"/>
          <w:shd w:val="clear" w:color="auto" w:fill="FFFFFF"/>
        </w:rPr>
        <w:fldChar w:fldCharType="end"/>
      </w:r>
      <w:r w:rsidR="000832A7">
        <w:rPr>
          <w:color w:val="333333"/>
          <w:shd w:val="clear" w:color="auto" w:fill="FFFFFF"/>
        </w:rPr>
        <w:fldChar w:fldCharType="begin" w:fldLock="1"/>
      </w:r>
      <w:r w:rsidR="00685F76">
        <w:rPr>
          <w:color w:val="333333"/>
          <w:shd w:val="clear" w:color="auto" w:fill="FFFFFF"/>
        </w:rPr>
        <w:instrText>ADDIN CSL_CITATION {"citationItems":[{"id":"ITEM-1","itemData":{"ISSN":"0305-0270","author":[{"dropping-particle":"","family":"Olden","given":"Julian D","non-dropping-particle":"","parse-names":false,"suffix":""}],"container-title":"Journal of Biogeography","id":"ITEM-1","issue":"12","issued":{"date-parts":[["2006"]]},"page":"2027-2039","publisher":"Wiley Online Library","title":"Biotic homogenization: a new research agenda for conservation biogeography","type":"article-journal","volume":"33"},"uris":["http://www.mendeley.com/documents/?uuid=a3b7a570-e6a8-4487-8b4f-0dde4939c72e"]}],"mendeley":{"formattedCitation":"(Olden, 2006)","plainTextFormattedCitation":"(Olden, 2006)","previouslyFormattedCitation":"(Olden, 2006)"},"properties":{"noteIndex":0},"schema":"https://github.com/citation-style-language/schema/raw/master/csl-citation.json"}</w:instrText>
      </w:r>
      <w:r w:rsidR="000832A7">
        <w:rPr>
          <w:color w:val="333333"/>
          <w:shd w:val="clear" w:color="auto" w:fill="FFFFFF"/>
        </w:rPr>
        <w:fldChar w:fldCharType="separate"/>
      </w:r>
      <w:r w:rsidR="00E05A13" w:rsidRPr="00E05A13">
        <w:rPr>
          <w:noProof/>
          <w:color w:val="333333"/>
          <w:shd w:val="clear" w:color="auto" w:fill="FFFFFF"/>
        </w:rPr>
        <w:t>(Olden, 2006)</w:t>
      </w:r>
      <w:r w:rsidR="000832A7">
        <w:rPr>
          <w:color w:val="333333"/>
          <w:shd w:val="clear" w:color="auto" w:fill="FFFFFF"/>
        </w:rPr>
        <w:fldChar w:fldCharType="end"/>
      </w:r>
      <w:r w:rsidR="00685F76">
        <w:rPr>
          <w:color w:val="333333"/>
          <w:shd w:val="clear" w:color="auto" w:fill="FFFFFF"/>
        </w:rPr>
        <w:fldChar w:fldCharType="begin" w:fldLock="1"/>
      </w:r>
      <w:r w:rsidR="00A275E8">
        <w:rPr>
          <w:color w:val="333333"/>
          <w:shd w:val="clear" w:color="auto" w:fill="FFFFFF"/>
        </w:rPr>
        <w:instrText>ADDIN CSL_CITATION {"citationItems":[{"id":"ITEM-1","itemData":{"ISSN":"1366-9516","author":[{"dropping-particle":"","family":"Thomas","given":"Chris D","non-dropping-particle":"","parse-names":false,"suffix":""}],"container-title":"Diversity and Distributions","id":"ITEM-1","issue":"3","issued":{"date-parts":[["2010"]]},"page":"488-495","publisher":"Wiley Online Library","title":"Climate, climate change and range boundaries","type":"article-journal","volume":"16"},"uris":["http://www.mendeley.com/documents/?uuid=3a9292bb-150c-4719-aad2-4a5391066ca5"]}],"mendeley":{"formattedCitation":"(Thomas, 2010)","plainTextFormattedCitation":"(Thomas, 2010)","previouslyFormattedCitation":"(Thomas, 2010)"},"properties":{"noteIndex":0},"schema":"https://github.com/citation-style-language/schema/raw/master/csl-citation.json"}</w:instrText>
      </w:r>
      <w:r w:rsidR="00685F76">
        <w:rPr>
          <w:color w:val="333333"/>
          <w:shd w:val="clear" w:color="auto" w:fill="FFFFFF"/>
        </w:rPr>
        <w:fldChar w:fldCharType="separate"/>
      </w:r>
      <w:r w:rsidR="00E05A13" w:rsidRPr="00E05A13">
        <w:rPr>
          <w:noProof/>
          <w:color w:val="333333"/>
          <w:shd w:val="clear" w:color="auto" w:fill="FFFFFF"/>
        </w:rPr>
        <w:t>(Thomas, 2010)</w:t>
      </w:r>
      <w:r w:rsidR="00685F76">
        <w:rPr>
          <w:color w:val="333333"/>
          <w:shd w:val="clear" w:color="auto" w:fill="FFFFFF"/>
        </w:rPr>
        <w:fldChar w:fldCharType="end"/>
      </w:r>
      <w:r w:rsidR="00A275E8">
        <w:rPr>
          <w:color w:val="333333"/>
          <w:shd w:val="clear" w:color="auto" w:fill="FFFFFF"/>
        </w:rPr>
        <w:fldChar w:fldCharType="begin" w:fldLock="1"/>
      </w:r>
      <w:r w:rsidR="00F61DBD">
        <w:rPr>
          <w:color w:val="333333"/>
          <w:shd w:val="clear" w:color="auto" w:fill="FFFFFF"/>
        </w:rPr>
        <w:instrText>ADDIN CSL_CITATION {"citationItems":[{"id":"ITEM-1","itemData":{"ISSN":"0027-8424","author":[{"dropping-particle":"","family":"Franklin","given":"Janet","non-dropping-particle":"","parse-names":false,"suffix":""},{"dropping-particle":"","family":"Serra-Diaz","given":"Josep M","non-dropping-particle":"","parse-names":false,"suffix":""},{"dropping-particle":"","family":"Syphard","given":"Alexandra D","non-dropping-particle":"","parse-names":false,"suffix":""},{"dropping-particle":"","family":"Regan","given":"Helen M","non-dropping-particle":"","parse-names":false,"suffix":""}],"container-title":"Proceedings of the National Academy of Sciences","id":"ITEM-1","issue":"14","issued":{"date-parts":[["2016"]]},"page":"3725-3734","publisher":"National Acad Sciences","title":"Global change and terrestrial plant community dynamics","type":"article-journal","volume":"113"},"uris":["http://www.mendeley.com/documents/?uuid=6300f220-f82a-427a-aba0-5a2fd0412944"]},{"id":"ITEM-2","itemData":{"ISSN":"1095-8290","author":[{"dropping-particle":"","family":"Parmesan","given":"Camille","non-dropping-particle":"","parse-names":false,"suffix":""},{"dropping-particle":"","family":"Hanley","given":"Mick E","non-dropping-particle":"","parse-names":false,"suffix":""}],"container-title":"Annals of botany","id":"ITEM-2","issue":"6","issued":{"date-parts":[["2015"]]},"page":"849-864","publisher":"Oxford University Press","title":"Plants and climate change: complexities and surprises","type":"article-journal","volume":"116"},"uris":["http://www.mendeley.com/documents/?uuid=440af78c-ff8c-44bb-8f77-162c0b8c4549"]}],"mendeley":{"formattedCitation":"(Franklin et al., 2016; Parmesan and Hanley, 2015)","plainTextFormattedCitation":"(Franklin et al., 2016; Parmesan and Hanley, 2015)","previouslyFormattedCitation":"(Franklin et al., 2016; Parmesan and Hanley, 2015)"},"properties":{"noteIndex":0},"schema":"https://github.com/citation-style-language/schema/raw/master/csl-citation.json"}</w:instrText>
      </w:r>
      <w:r w:rsidR="00A275E8">
        <w:rPr>
          <w:color w:val="333333"/>
          <w:shd w:val="clear" w:color="auto" w:fill="FFFFFF"/>
        </w:rPr>
        <w:fldChar w:fldCharType="separate"/>
      </w:r>
      <w:r w:rsidR="00E05A13" w:rsidRPr="00E05A13">
        <w:rPr>
          <w:noProof/>
          <w:color w:val="333333"/>
          <w:shd w:val="clear" w:color="auto" w:fill="FFFFFF"/>
        </w:rPr>
        <w:t>(Franklin et al., 2016; Parmesan and Hanley, 2015)</w:t>
      </w:r>
      <w:r w:rsidR="00A275E8">
        <w:rPr>
          <w:color w:val="333333"/>
          <w:shd w:val="clear" w:color="auto" w:fill="FFFFFF"/>
        </w:rPr>
        <w:fldChar w:fldCharType="end"/>
      </w:r>
      <w:r w:rsidR="00F61DBD">
        <w:rPr>
          <w:color w:val="333333"/>
          <w:shd w:val="clear" w:color="auto" w:fill="FFFFFF"/>
        </w:rPr>
        <w:fldChar w:fldCharType="begin" w:fldLock="1"/>
      </w:r>
      <w:r w:rsidR="00F572A8">
        <w:rPr>
          <w:color w:val="333333"/>
          <w:shd w:val="clear" w:color="auto" w:fill="FFFFFF"/>
        </w:rPr>
        <w:instrText>ADDIN CSL_CITATION {"citationItems":[{"id":"ITEM-1","itemData":{"ISSN":"1366-9516","author":[{"dropping-particle":"","family":"Thomas","given":"Chris D","non-dropping-particle":"","parse-names":false,"suffix":""}],"container-title":"Diversity and Distributions","id":"ITEM-1","issue":"3","issued":{"date-parts":[["2010"]]},"page":"488-495","publisher":"Wiley Online Library","title":"Climate, climate change and range boundaries","type":"article-journal","volume":"16"},"uris":["http://www.mendeley.com/documents/?uuid=3a9292bb-150c-4719-aad2-4a5391066ca5"]},{"id":"ITEM-2","itemData":{"ISSN":"0048-9697","author":[{"dropping-particle":"","family":"Verrall","given":"Brodie","non-dropping-particle":"","parse-names":false,"suffix":""},{"dropping-particle":"","family":"Pickering","given":"Catherine Marina","non-dropping-particle":"","parse-names":false,"suffix":""}],"container-title":"Science of the Total Environment","id":"ITEM-2","issued":{"date-parts":[["2020"]]},"page":"141344","publisher":"Elsevier","title":"Alpine vegetation in the context of climate change: A global review of past research and future directions","type":"article-journal","volume":"748"},"uris":["http://www.mendeley.com/documents/?uuid=d0995462-7717-4b14-b2a8-de1d09e8d861"]}],"mendeley":{"formattedCitation":"(Thomas, 2010; Verrall and Pickering, 2020)","plainTextFormattedCitation":"(Thomas, 2010; Verrall and Pickering, 2020)","previouslyFormattedCitation":"(Thomas, 2010; Verrall and Pickering, 2020)"},"properties":{"noteIndex":0},"schema":"https://github.com/citation-style-language/schema/raw/master/csl-citation.json"}</w:instrText>
      </w:r>
      <w:r w:rsidR="00F61DBD">
        <w:rPr>
          <w:color w:val="333333"/>
          <w:shd w:val="clear" w:color="auto" w:fill="FFFFFF"/>
        </w:rPr>
        <w:fldChar w:fldCharType="separate"/>
      </w:r>
      <w:r w:rsidR="00E05A13" w:rsidRPr="00E05A13">
        <w:rPr>
          <w:noProof/>
          <w:color w:val="333333"/>
          <w:shd w:val="clear" w:color="auto" w:fill="FFFFFF"/>
        </w:rPr>
        <w:t>(Thomas, 2010; Verrall and Pickering, 2020)</w:t>
      </w:r>
      <w:r w:rsidR="00F61DBD">
        <w:rPr>
          <w:color w:val="333333"/>
          <w:shd w:val="clear" w:color="auto" w:fill="FFFFFF"/>
        </w:rPr>
        <w:fldChar w:fldCharType="end"/>
      </w:r>
      <w:r w:rsidR="00F572A8">
        <w:rPr>
          <w:color w:val="333333"/>
          <w:shd w:val="clear" w:color="auto" w:fill="FFFFFF"/>
        </w:rPr>
        <w:fldChar w:fldCharType="begin" w:fldLock="1"/>
      </w:r>
      <w:r w:rsidR="00317005">
        <w:rPr>
          <w:color w:val="333333"/>
          <w:shd w:val="clear" w:color="auto" w:fill="FFFFFF"/>
        </w:rPr>
        <w:instrText>ADDIN CSL_CITATION {"citationItems":[{"id":"ITEM-1","itemData":{"ISSN":"0305-0270","author":[{"dropping-particle":"","family":"Olden","given":"Julian D","non-dropping-particle":"","parse-names":false,"suffix":""}],"container-title":"Journal of Biogeography","id":"ITEM-1","issue":"12","issued":{"date-parts":[["2006"]]},"page":"2027-2039","publisher":"Wiley Online Library","title":"Biotic homogenization: a new research agenda for conservation biogeography","type":"article-journal","volume":"33"},"uris":["http://www.mendeley.com/documents/?uuid=a3b7a570-e6a8-4487-8b4f-0dde4939c72e"]},{"id":"ITEM-2","itemData":{"ISSN":"1366-9516","author":[{"dropping-particle":"","family":"Thomas","given":"Chris D","non-dropping-particle":"","parse-names":false,"suffix":""}],"container-title":"Diversity and Distributions","id":"ITEM-2","issue":"3","issued":{"date-parts":[["2010"]]},"page":"488-495","publisher":"Wiley Online Library","title":"Climate, climate change and range boundaries","type":"article-journal","volume":"16"},"uris":["http://www.mendeley.com/documents/?uuid=3a9292bb-150c-4719-aad2-4a5391066ca5"]}],"mendeley":{"formattedCitation":"(Olden, 2006; Thomas, 2010)","plainTextFormattedCitation":"(Olden, 2006; Thomas, 2010)","previouslyFormattedCitation":"(Olden, 2006; Thomas, 2010)"},"properties":{"noteIndex":0},"schema":"https://github.com/citation-style-language/schema/raw/master/csl-citation.json"}</w:instrText>
      </w:r>
      <w:r w:rsidR="00F572A8">
        <w:rPr>
          <w:color w:val="333333"/>
          <w:shd w:val="clear" w:color="auto" w:fill="FFFFFF"/>
        </w:rPr>
        <w:fldChar w:fldCharType="separate"/>
      </w:r>
      <w:r w:rsidR="00E05A13" w:rsidRPr="00E05A13">
        <w:rPr>
          <w:noProof/>
          <w:color w:val="333333"/>
          <w:shd w:val="clear" w:color="auto" w:fill="FFFFFF"/>
        </w:rPr>
        <w:t>(Olden, 2006; Thomas, 2010)</w:t>
      </w:r>
      <w:r w:rsidR="00F572A8">
        <w:rPr>
          <w:color w:val="333333"/>
          <w:shd w:val="clear" w:color="auto" w:fill="FFFFFF"/>
        </w:rPr>
        <w:fldChar w:fldCharType="end"/>
      </w:r>
      <w:r w:rsidR="00317005">
        <w:rPr>
          <w:color w:val="333333"/>
          <w:shd w:val="clear" w:color="auto" w:fill="FFFFFF"/>
        </w:rPr>
        <w:fldChar w:fldCharType="begin" w:fldLock="1"/>
      </w:r>
      <w:r w:rsidR="001C4261">
        <w:rPr>
          <w:color w:val="333333"/>
          <w:shd w:val="clear" w:color="auto" w:fill="FFFFFF"/>
        </w:rPr>
        <w:instrText>ADDIN CSL_CITATION {"citationItems":[{"id":"ITEM-1","itemData":{"ISSN":"0960-3115","author":[{"dropping-particle":"","family":"Gómez","given":"José M","non-dropping-particle":"","parse-names":false,"suffix":""},{"dropping-particle":"","family":"González-Megías","given":"Adela","non-dropping-particle":"","parse-names":false,"suffix":""},{"dropping-particle":"","family":"Lorite","given":"Juan","non-dropping-particle":"","parse-names":false,"suffix":""},{"dropping-particle":"","family":"Abdelaziz","given":"Mohamed","non-dropping-particle":"","parse-names":false,"suffix":""},{"dropping-particle":"","family":"Perfectti","given":"Francisco","non-dropping-particle":"","parse-names":false,"suffix":""}],"container-title":"Biodiversity and Conservation","id":"ITEM-1","issued":{"date-parts":[["2015"]]},"page":"1843-1857","publisher":"Springer","title":"The silent extinction: climate change and the potential hybridization-mediated extinction of endemic high-mountain plants","type":"article-journal","volume":"24"},"uris":["http://www.mendeley.com/documents/?uuid=4e340f39-0589-4280-918a-21c7dbd493a3"]},{"id":"ITEM-2","itemData":{"ISSN":"0028-646X","author":[{"dropping-particle":"","family":"Lamprecht","given":"Andrea","non-dropping-particle":"","parse-names":false,"suffix":""},{"dropping-particle":"","family":"Semenchuk","given":"Philipp Robert","non-dropping-particle":"","parse-names":false,"suffix":""},{"dropping-particle":"","family":"Steinbauer","given":"Klaus","non-dropping-particle":"","parse-names":false,"suffix":""},{"dropping-particle":"","family":"Winkler","given":"Manuela","non-dropping-particle":"","parse-names":false,"suffix":""},{"dropping-particle":"","family":"Pauli","given":"Harald","non-dropping-particle":"","parse-names":false,"suffix":""}],"container-title":"New Phytologist","id":"ITEM-2","issue":"2","issued":{"date-parts":[["2018"]]},"page":"447-459","publisher":"Wiley Online Library","title":"Climate change leads to accelerated transformation of high‐elevation vegetation in the central Alps","type":"article-journal","volume":"220"},"uris":["http://www.mendeley.com/documents/?uuid=8f4fcf73-6b0a-4790-b72b-1d0f9ee8fd50"]},{"id":"ITEM-3","itemData":{"ISSN":"1464-7931","author":[{"dropping-particle":"","family":"Selwood","given":"Katherine E","non-dropping-particle":"","parse-names":false,"suffix":""},{"dropping-particle":"","family":"McGeoch","given":"Melodie A","non-dropping-particle":"","parse-names":false,"suffix":""},{"dropping-particle":"","family":"Nally","given":"Ralph","non-dropping-particle":"Mac","parse-names":false,"suffix":""}],"container-title":"Biological Reviews","id":"ITEM-3","issue":"3","issued":{"date-parts":[["2015"]]},"page":"837-853","publisher":"Wiley Online Library","title":"The effects of climate change and land‐use change on demographic rates and population viability","type":"article-journal","volume":"90"},"uris":["http://www.mendeley.com/documents/?uuid=dcfcc29d-3366-4dbf-a1ea-d9770db744f9"]},{"id":"ITEM-4","itemData":{"ISSN":"0027-8424","author":[{"dropping-particle":"","family":"Thuiller","given":"Wilfried","non-dropping-particle":"","parse-names":false,"suffix":""},{"dropping-particle":"","family":"Lavorel","given":"Sandra","non-dropping-particle":"","parse-names":false,"suffix":""},{"dropping-particle":"","family":"Araújo","given":"Miguel B","non-dropping-particle":"","parse-names":false,"suffix":""},{"dropping-particle":"","family":"Sykes","given":"Martin T","non-dropping-particle":"","parse-names":false,"suffix":""},{"dropping-particle":"","family":"Prentice","given":"I Colin","non-dropping-particle":"","parse-names":false,"suffix":""}],"container-title":"Proceedings of the National Academy of Sciences","id":"ITEM-4","issue":"23","issued":{"date-parts":[["2005"]]},"page":"8245-8250","publisher":"National Acad Sciences","title":"Climate change threats to plant diversity in Europe","type":"article-journal","volume":"102"},"uris":["http://www.mendeley.com/documents/?uuid=c39e837c-8e64-4af0-9b6f-e8d4f831259e"]}],"mendeley":{"formattedCitation":"(Gómez et al., 2015; Lamprecht et al., 2018; Selwood et al., 2015; Thuiller et al., 2005)","plainTextFormattedCitation":"(Gómez et al., 2015; Lamprecht et al., 2018; Selwood et al., 2015; Thuiller et al., 2005)","previouslyFormattedCitation":"(Gómez et al., 2015; Lamprecht et al., 2018; Selwood et al., 2015; Thuiller et al., 2005)"},"properties":{"noteIndex":0},"schema":"https://github.com/citation-style-language/schema/raw/master/csl-citation.json"}</w:instrText>
      </w:r>
      <w:r w:rsidR="00317005">
        <w:rPr>
          <w:color w:val="333333"/>
          <w:shd w:val="clear" w:color="auto" w:fill="FFFFFF"/>
        </w:rPr>
        <w:fldChar w:fldCharType="separate"/>
      </w:r>
      <w:r w:rsidR="00E05A13" w:rsidRPr="00E05A13">
        <w:rPr>
          <w:noProof/>
          <w:color w:val="333333"/>
          <w:shd w:val="clear" w:color="auto" w:fill="FFFFFF"/>
        </w:rPr>
        <w:t>(Gómez et al., 2015; Lamprecht et al., 2018; Selwood et al., 2015; Thuiller et al., 2005)</w:t>
      </w:r>
      <w:r w:rsidR="00317005">
        <w:rPr>
          <w:color w:val="333333"/>
          <w:shd w:val="clear" w:color="auto" w:fill="FFFFFF"/>
        </w:rPr>
        <w:fldChar w:fldCharType="end"/>
      </w:r>
    </w:p>
    <w:p w14:paraId="6616A6E0" w14:textId="09F27989" w:rsidR="001B382F" w:rsidRPr="00711CBD" w:rsidRDefault="782881B1" w:rsidP="005C038D">
      <w:pPr>
        <w:spacing w:line="360" w:lineRule="auto"/>
        <w:rPr>
          <w:color w:val="333333"/>
          <w:shd w:val="clear" w:color="auto" w:fill="FFFFFF"/>
        </w:rPr>
      </w:pPr>
      <w:r w:rsidRPr="00711CBD">
        <w:rPr>
          <w:color w:val="333333"/>
          <w:shd w:val="clear" w:color="auto" w:fill="FFFFFF"/>
        </w:rPr>
        <w:t xml:space="preserve">Quaking aspen </w:t>
      </w:r>
      <w:r w:rsidR="7A45A3F1" w:rsidRPr="00711CBD">
        <w:rPr>
          <w:color w:val="333333"/>
          <w:shd w:val="clear" w:color="auto" w:fill="FFFFFF"/>
        </w:rPr>
        <w:t>is the most widely distributed native deciduous tree in</w:t>
      </w:r>
      <w:r w:rsidR="005B7C08">
        <w:rPr>
          <w:color w:val="333333"/>
          <w:shd w:val="clear" w:color="auto" w:fill="FFFFFF"/>
        </w:rPr>
        <w:t xml:space="preserve"> </w:t>
      </w:r>
      <w:r w:rsidR="7A45A3F1" w:rsidRPr="00711CBD">
        <w:rPr>
          <w:color w:val="333333"/>
          <w:shd w:val="clear" w:color="auto" w:fill="FFFFFF"/>
        </w:rPr>
        <w:t xml:space="preserve">North America and the second most widely distributed tree species worldwide </w:t>
      </w:r>
      <w:r w:rsidR="00CC50A8" w:rsidRPr="00711CBD">
        <w:rPr>
          <w:color w:val="333333"/>
          <w:shd w:val="clear" w:color="auto" w:fill="FFFFFF"/>
        </w:rPr>
        <w:fldChar w:fldCharType="begin" w:fldLock="1"/>
      </w:r>
      <w:r w:rsidR="00CC50A8" w:rsidRPr="00711CBD">
        <w:rPr>
          <w:color w:val="333333"/>
          <w:shd w:val="clear" w:color="auto" w:fill="FFFFFF"/>
        </w:rPr>
        <w:instrText>ADDIN CSL_CITATION {"citationItems":[{"id":"ITEM-1","itemData":{"author":[{"dropping-particle":"","family":"Bartos","given":"Dale L","non-dropping-particle":"","parse-names":false,"suffix":""}],"id":"ITEM-1","issued":{"date-parts":[["2001"]]},"publisher":"USDA Forest Service Rocky Mountain Research Station","title":"Landscape dynamics of aspen and conifer forests","type":"article-journal"},"uris":["http://www.mendeley.com/documents/?uuid=7672140a-8dce-4f50-9af0-81b4d93e605c"]}],"mendeley":{"formattedCitation":"(Bartos, 2001)","plainTextFormattedCitation":"(Bartos, 2001)","previouslyFormattedCitation":"(Bartos, 2001)"},"properties":{"noteIndex":0},"schema":"https://github.com/citation-style-language/schema/raw/master/csl-citation.json"}</w:instrText>
      </w:r>
      <w:r w:rsidR="00CC50A8" w:rsidRPr="00711CBD">
        <w:rPr>
          <w:color w:val="333333"/>
          <w:shd w:val="clear" w:color="auto" w:fill="FFFFFF"/>
        </w:rPr>
        <w:fldChar w:fldCharType="separate"/>
      </w:r>
      <w:r w:rsidR="7A45A3F1" w:rsidRPr="00711CBD">
        <w:rPr>
          <w:noProof/>
          <w:color w:val="333333"/>
          <w:shd w:val="clear" w:color="auto" w:fill="FFFFFF"/>
        </w:rPr>
        <w:t>(Bartos, 2001)</w:t>
      </w:r>
      <w:r w:rsidR="00CC50A8" w:rsidRPr="00711CBD">
        <w:rPr>
          <w:color w:val="333333"/>
          <w:shd w:val="clear" w:color="auto" w:fill="FFFFFF"/>
        </w:rPr>
        <w:fldChar w:fldCharType="end"/>
      </w:r>
      <w:r w:rsidR="7A45A3F1" w:rsidRPr="00711CBD">
        <w:rPr>
          <w:color w:val="333333"/>
          <w:shd w:val="clear" w:color="auto" w:fill="FFFFFF"/>
        </w:rPr>
        <w:t>.</w:t>
      </w:r>
      <w:r w:rsidR="684FBFE0">
        <w:rPr>
          <w:color w:val="333333"/>
          <w:shd w:val="clear" w:color="auto" w:fill="FFFFFF"/>
        </w:rPr>
        <w:t xml:space="preserve"> </w:t>
      </w:r>
      <w:r w:rsidR="003812C4">
        <w:rPr>
          <w:color w:val="333333"/>
          <w:shd w:val="clear" w:color="auto" w:fill="FFFFFF"/>
        </w:rPr>
        <w:t>It is one of</w:t>
      </w:r>
      <w:r w:rsidRPr="00711CBD">
        <w:rPr>
          <w:color w:val="333333"/>
          <w:shd w:val="clear" w:color="auto" w:fill="FFFFFF"/>
        </w:rPr>
        <w:t xml:space="preserve"> the most important tree species in the western United States due to its </w:t>
      </w:r>
      <w:r w:rsidR="557743AF" w:rsidRPr="00711CBD">
        <w:rPr>
          <w:color w:val="333333"/>
          <w:shd w:val="clear" w:color="auto" w:fill="FFFFFF"/>
        </w:rPr>
        <w:t>several</w:t>
      </w:r>
      <w:r w:rsidRPr="00711CBD">
        <w:rPr>
          <w:color w:val="333333"/>
          <w:shd w:val="clear" w:color="auto" w:fill="FFFFFF"/>
        </w:rPr>
        <w:t xml:space="preserve"> ecological, </w:t>
      </w:r>
      <w:r w:rsidR="0409F646" w:rsidRPr="00711CBD">
        <w:rPr>
          <w:color w:val="333333"/>
          <w:shd w:val="clear" w:color="auto" w:fill="FFFFFF"/>
        </w:rPr>
        <w:t>social</w:t>
      </w:r>
      <w:r w:rsidRPr="00711CBD">
        <w:rPr>
          <w:color w:val="333333"/>
          <w:shd w:val="clear" w:color="auto" w:fill="FFFFFF"/>
        </w:rPr>
        <w:t xml:space="preserve">, and economic </w:t>
      </w:r>
      <w:r w:rsidRPr="445A55E1">
        <w:rPr>
          <w:rFonts w:eastAsia="Times New Roman"/>
          <w:color w:val="333333"/>
          <w:shd w:val="clear" w:color="auto" w:fill="FFFFFF"/>
          <w:rPrChange w:id="0" w:author="Hart,Sarah" w:date="2023-06-01T13:39:00Z">
            <w:rPr>
              <w:color w:val="333333"/>
            </w:rPr>
          </w:rPrChange>
        </w:rPr>
        <w:t>benefits</w:t>
      </w:r>
      <w:r w:rsidR="6C3F540D" w:rsidRPr="00711CBD">
        <w:rPr>
          <w:color w:val="333333"/>
          <w:shd w:val="clear" w:color="auto" w:fill="FFFFFF"/>
        </w:rPr>
        <w:t xml:space="preserve"> </w:t>
      </w:r>
      <w:r w:rsidR="00FF275E" w:rsidRPr="00711CBD">
        <w:rPr>
          <w:color w:val="333333"/>
          <w:shd w:val="clear" w:color="auto" w:fill="FFFFFF"/>
        </w:rPr>
        <w:fldChar w:fldCharType="begin" w:fldLock="1"/>
      </w:r>
      <w:r w:rsidR="00417034" w:rsidRPr="00711CBD">
        <w:rPr>
          <w:color w:val="333333"/>
          <w:shd w:val="clear" w:color="auto" w:fill="FFFFFF"/>
        </w:rPr>
        <w:instrText>ADDIN CSL_CITATION {"citationItems":[{"id":"ITEM-1","itemData":{"ISSN":"1051-0761","author":[{"dropping-particle":"","family":"Kessler","given":"Winifred B","non-dropping-particle":"","parse-names":false,"suffix":""},{"dropping-particle":"","family":"Salwasser","given":"Hal","non-dropping-particle":"","parse-names":false,"suffix":""},{"dropping-particle":"","family":"Cartwright Jr","given":"Charles W","non-dropping-particle":"","parse-names":false,"suffix":""},{"dropping-particle":"","family":"Caplan","given":"James A","non-dropping-particle":"","parse-names":false,"suffix":""}],"container-title":"Ecological applications","id":"ITEM-1","issued":{"date-parts":[["1992"]]},"page":"221-225","publisher":"JSTOR","title":"New perspectives for sustainable natural resources management","type":"article-journal"},"uris":["http://www.mendeley.com/documents/?uuid=1dd1dd52-0efb-4230-aa77-9ba8e19e32de"]}],"mendeley":{"formattedCitation":"(Kessler et al., 1992)","plainTextFormattedCitation":"(Kessler et al., 1992)","previouslyFormattedCitation":"(Kessler et al., 1992)"},"properties":{"noteIndex":0},"schema":"https://github.com/citation-style-language/schema/raw/master/csl-citation.json"}</w:instrText>
      </w:r>
      <w:r w:rsidR="00FF275E" w:rsidRPr="00711CBD">
        <w:rPr>
          <w:color w:val="333333"/>
          <w:shd w:val="clear" w:color="auto" w:fill="FFFFFF"/>
        </w:rPr>
        <w:fldChar w:fldCharType="separate"/>
      </w:r>
      <w:r w:rsidR="4F701B4D" w:rsidRPr="00711CBD">
        <w:rPr>
          <w:noProof/>
          <w:color w:val="333333"/>
          <w:shd w:val="clear" w:color="auto" w:fill="FFFFFF"/>
        </w:rPr>
        <w:t>(Kessler et al., 1992)</w:t>
      </w:r>
      <w:r w:rsidR="00FF275E" w:rsidRPr="00711CBD">
        <w:rPr>
          <w:color w:val="333333"/>
          <w:shd w:val="clear" w:color="auto" w:fill="FFFFFF"/>
        </w:rPr>
        <w:fldChar w:fldCharType="end"/>
      </w:r>
      <w:r w:rsidRPr="00711CBD">
        <w:rPr>
          <w:color w:val="333333"/>
          <w:shd w:val="clear" w:color="auto" w:fill="FFFFFF"/>
        </w:rPr>
        <w:t xml:space="preserve">. </w:t>
      </w:r>
      <w:r w:rsidR="17D679AA" w:rsidRPr="00711CBD">
        <w:rPr>
          <w:color w:val="333333"/>
          <w:shd w:val="clear" w:color="auto" w:fill="FFFFFF"/>
        </w:rPr>
        <w:t xml:space="preserve">It’s </w:t>
      </w:r>
      <w:r w:rsidR="65493024" w:rsidRPr="00711CBD">
        <w:rPr>
          <w:color w:val="333333"/>
          <w:shd w:val="clear" w:color="auto" w:fill="FFFFFF"/>
        </w:rPr>
        <w:t xml:space="preserve">brilliant yellow </w:t>
      </w:r>
      <w:r w:rsidR="17D679AA" w:rsidRPr="00711CBD">
        <w:rPr>
          <w:color w:val="333333"/>
          <w:shd w:val="clear" w:color="auto" w:fill="FFFFFF"/>
        </w:rPr>
        <w:t xml:space="preserve">leaves </w:t>
      </w:r>
      <w:r w:rsidR="65493024" w:rsidRPr="00711CBD">
        <w:rPr>
          <w:color w:val="333333"/>
          <w:shd w:val="clear" w:color="auto" w:fill="FFFFFF"/>
        </w:rPr>
        <w:t xml:space="preserve">and </w:t>
      </w:r>
      <w:r w:rsidR="4FFDFFCC" w:rsidRPr="00711CBD">
        <w:rPr>
          <w:color w:val="333333"/>
          <w:shd w:val="clear" w:color="auto" w:fill="FFFFFF"/>
        </w:rPr>
        <w:t xml:space="preserve">various </w:t>
      </w:r>
      <w:r w:rsidR="65493024" w:rsidRPr="00711CBD">
        <w:rPr>
          <w:color w:val="333333"/>
          <w:shd w:val="clear" w:color="auto" w:fill="FFFFFF"/>
        </w:rPr>
        <w:t xml:space="preserve">shades of </w:t>
      </w:r>
      <w:r w:rsidR="34809BCC" w:rsidRPr="00711CBD">
        <w:rPr>
          <w:color w:val="333333"/>
          <w:shd w:val="clear" w:color="auto" w:fill="FFFFFF"/>
        </w:rPr>
        <w:t>green</w:t>
      </w:r>
      <w:r w:rsidR="65493024" w:rsidRPr="00711CBD">
        <w:rPr>
          <w:color w:val="333333"/>
          <w:shd w:val="clear" w:color="auto" w:fill="FFFFFF"/>
        </w:rPr>
        <w:t xml:space="preserve"> </w:t>
      </w:r>
      <w:r w:rsidR="6C80FC88" w:rsidRPr="00711CBD">
        <w:rPr>
          <w:color w:val="333333"/>
          <w:shd w:val="clear" w:color="auto" w:fill="FFFFFF"/>
        </w:rPr>
        <w:t xml:space="preserve">during fall </w:t>
      </w:r>
      <w:r w:rsidR="7F4E91B3" w:rsidRPr="00711CBD">
        <w:rPr>
          <w:color w:val="333333"/>
          <w:shd w:val="clear" w:color="auto" w:fill="FFFFFF"/>
        </w:rPr>
        <w:t xml:space="preserve">while changing color </w:t>
      </w:r>
      <w:r w:rsidR="4FF096A9" w:rsidRPr="00711CBD">
        <w:rPr>
          <w:color w:val="333333"/>
          <w:shd w:val="clear" w:color="auto" w:fill="FFFFFF"/>
        </w:rPr>
        <w:t xml:space="preserve">attracts </w:t>
      </w:r>
      <w:r w:rsidR="08BF1EFF" w:rsidRPr="00711CBD">
        <w:rPr>
          <w:color w:val="333333"/>
          <w:shd w:val="clear" w:color="auto" w:fill="FFFFFF"/>
        </w:rPr>
        <w:t>sight seekers</w:t>
      </w:r>
      <w:r w:rsidR="0409F646" w:rsidRPr="00711CBD">
        <w:rPr>
          <w:color w:val="333333"/>
          <w:shd w:val="clear" w:color="auto" w:fill="FFFFFF"/>
        </w:rPr>
        <w:t xml:space="preserve"> and are of great aesthetic and recreational values</w:t>
      </w:r>
      <w:r w:rsidR="585E7453" w:rsidRPr="00711CBD">
        <w:rPr>
          <w:color w:val="333333"/>
          <w:shd w:val="clear" w:color="auto" w:fill="FFFFFF"/>
        </w:rPr>
        <w:t xml:space="preserve"> </w:t>
      </w:r>
      <w:r w:rsidR="00417034" w:rsidRPr="00711CBD">
        <w:rPr>
          <w:color w:val="333333"/>
          <w:shd w:val="clear" w:color="auto" w:fill="FFFFFF"/>
        </w:rPr>
        <w:fldChar w:fldCharType="begin" w:fldLock="1"/>
      </w:r>
      <w:r w:rsidR="00BB3FDB" w:rsidRPr="00711CBD">
        <w:rPr>
          <w:color w:val="333333"/>
          <w:shd w:val="clear" w:color="auto" w:fill="FFFFFF"/>
        </w:rPr>
        <w:instrText>ADDIN CSL_CITATION {"citationItems":[{"id":"ITEM-1","itemData":{"ISSN":"0006-3568","author":[{"dropping-particle":"","family":"Mitton","given":"Jeffry B","non-dropping-particle":"","parse-names":false,"suffix":""},{"dropping-particle":"","family":"Grant","given":"Michael C","non-dropping-particle":"","parse-names":false,"suffix":""}],"container-title":"Bioscience","id":"ITEM-1","issue":"1","issued":{"date-parts":[["1996"]]},"page":"25-31","publisher":"JSTOR","title":"Genetic variation and the natural history of quaking aspen","type":"article-journal","volume":"46"},"uris":["http://www.mendeley.com/documents/?uuid=8f285202-54ad-440f-8a79-ab6b2bf43f22"]}],"mendeley":{"formattedCitation":"(Mitton and Grant, 1996)","plainTextFormattedCitation":"(Mitton and Grant, 1996)","previouslyFormattedCitation":"(Mitton and Grant, 1996)"},"properties":{"noteIndex":0},"schema":"https://github.com/citation-style-language/schema/raw/master/csl-citation.json"}</w:instrText>
      </w:r>
      <w:r w:rsidR="00417034" w:rsidRPr="00711CBD">
        <w:rPr>
          <w:color w:val="333333"/>
          <w:shd w:val="clear" w:color="auto" w:fill="FFFFFF"/>
        </w:rPr>
        <w:fldChar w:fldCharType="separate"/>
      </w:r>
      <w:r w:rsidR="606CBBF2" w:rsidRPr="00711CBD">
        <w:rPr>
          <w:noProof/>
          <w:color w:val="333333"/>
          <w:shd w:val="clear" w:color="auto" w:fill="FFFFFF"/>
        </w:rPr>
        <w:t>(Mitton and Grant, 1996)</w:t>
      </w:r>
      <w:r w:rsidR="00417034" w:rsidRPr="00711CBD">
        <w:rPr>
          <w:color w:val="333333"/>
          <w:shd w:val="clear" w:color="auto" w:fill="FFFFFF"/>
        </w:rPr>
        <w:fldChar w:fldCharType="end"/>
      </w:r>
      <w:r w:rsidR="0409F646" w:rsidRPr="00711CBD">
        <w:rPr>
          <w:color w:val="333333"/>
          <w:shd w:val="clear" w:color="auto" w:fill="FFFFFF"/>
        </w:rPr>
        <w:t>.</w:t>
      </w:r>
      <w:r w:rsidR="554749EA" w:rsidRPr="00711CBD">
        <w:rPr>
          <w:color w:val="333333"/>
          <w:shd w:val="clear" w:color="auto" w:fill="FFFFFF"/>
        </w:rPr>
        <w:t xml:space="preserve"> </w:t>
      </w:r>
      <w:r w:rsidR="408F380D" w:rsidRPr="00711CBD">
        <w:rPr>
          <w:color w:val="333333"/>
          <w:shd w:val="clear" w:color="auto" w:fill="FFFFFF"/>
        </w:rPr>
        <w:t>Stands of quaking aspen promotes species diversity in local habitats and forest landscapes, and provides a source for a variety of wood products</w:t>
      </w:r>
      <w:r w:rsidR="408F380D">
        <w:rPr>
          <w:color w:val="333333"/>
          <w:shd w:val="clear" w:color="auto" w:fill="FFFFFF"/>
        </w:rPr>
        <w:t xml:space="preserve"> </w:t>
      </w:r>
      <w:r w:rsidR="006F00ED">
        <w:rPr>
          <w:color w:val="333333"/>
          <w:shd w:val="clear" w:color="auto" w:fill="FFFFFF"/>
        </w:rPr>
        <w:fldChar w:fldCharType="begin" w:fldLock="1"/>
      </w:r>
      <w:r w:rsidR="006F00ED">
        <w:rPr>
          <w:color w:val="333333"/>
          <w:shd w:val="clear" w:color="auto" w:fill="FFFFFF"/>
        </w:rPr>
        <w:instrText>ADDIN CSL_CITATION {"citationItems":[{"id":"ITEM-1","itemData":{"author":[{"dropping-particle":"","family":"Shepperd","given":"Wayne D","non-dropping-particle":"","parse-names":false,"suffix":""}],"id":"ITEM-1","issued":{"date-parts":[["1986"]]},"publisher":"USDA Forest Service, Rocky Mountain Forest and Range Experiment Station","title":"Silviculture of Aspen Forests in the Rocky Mountains and in the Southwest","type":"book","volume":"7"},"uris":["http://www.mendeley.com/documents/?uuid=88b543c7-9cd2-46e2-bf0c-b8450e1e7a6a"]}],"mendeley":{"formattedCitation":"(Shepperd, 1986)","plainTextFormattedCitation":"(Shepperd, 1986)","previouslyFormattedCitation":"(Shepperd, 1986)"},"properties":{"noteIndex":0},"schema":"https://github.com/citation-style-language/schema/raw/master/csl-citation.json"}</w:instrText>
      </w:r>
      <w:r w:rsidR="006F00ED">
        <w:rPr>
          <w:color w:val="333333"/>
          <w:shd w:val="clear" w:color="auto" w:fill="FFFFFF"/>
        </w:rPr>
        <w:fldChar w:fldCharType="separate"/>
      </w:r>
      <w:r w:rsidR="408F380D" w:rsidRPr="00032345">
        <w:rPr>
          <w:noProof/>
          <w:color w:val="333333"/>
          <w:shd w:val="clear" w:color="auto" w:fill="FFFFFF"/>
        </w:rPr>
        <w:t>(Shepperd, 1986)</w:t>
      </w:r>
      <w:r w:rsidR="006F00ED">
        <w:rPr>
          <w:color w:val="333333"/>
          <w:shd w:val="clear" w:color="auto" w:fill="FFFFFF"/>
        </w:rPr>
        <w:fldChar w:fldCharType="end"/>
      </w:r>
      <w:r w:rsidR="408F380D" w:rsidRPr="00711CBD">
        <w:rPr>
          <w:color w:val="333333"/>
          <w:shd w:val="clear" w:color="auto" w:fill="FFFFFF"/>
        </w:rPr>
        <w:t xml:space="preserve">. </w:t>
      </w:r>
      <w:r w:rsidR="683F970C">
        <w:rPr>
          <w:color w:val="333333"/>
          <w:shd w:val="clear" w:color="auto" w:fill="FFFFFF"/>
        </w:rPr>
        <w:t>It</w:t>
      </w:r>
      <w:r w:rsidR="633694F5" w:rsidRPr="00711CBD">
        <w:rPr>
          <w:color w:val="333333"/>
          <w:shd w:val="clear" w:color="auto" w:fill="FFFFFF"/>
        </w:rPr>
        <w:t xml:space="preserve"> </w:t>
      </w:r>
      <w:r w:rsidR="56280B49" w:rsidRPr="00711CBD">
        <w:rPr>
          <w:color w:val="333333"/>
          <w:shd w:val="clear" w:color="auto" w:fill="FFFFFF"/>
        </w:rPr>
        <w:t>exists</w:t>
      </w:r>
      <w:r w:rsidR="633694F5" w:rsidRPr="00711CBD">
        <w:rPr>
          <w:color w:val="333333"/>
          <w:shd w:val="clear" w:color="auto" w:fill="FFFFFF"/>
        </w:rPr>
        <w:t xml:space="preserve"> as climax species</w:t>
      </w:r>
      <w:r w:rsidR="633694F5">
        <w:rPr>
          <w:color w:val="333333"/>
          <w:shd w:val="clear" w:color="auto" w:fill="FFFFFF"/>
        </w:rPr>
        <w:t xml:space="preserve"> with stand consisting of trees aging from 100-120 years old </w:t>
      </w:r>
      <w:r w:rsidR="09C2AF41">
        <w:rPr>
          <w:color w:val="333333"/>
          <w:shd w:val="clear" w:color="auto" w:fill="FFFFFF"/>
        </w:rPr>
        <w:t>and</w:t>
      </w:r>
      <w:r w:rsidR="633694F5">
        <w:rPr>
          <w:color w:val="333333"/>
          <w:shd w:val="clear" w:color="auto" w:fill="FFFFFF"/>
        </w:rPr>
        <w:t xml:space="preserve"> commonly found as</w:t>
      </w:r>
      <w:r w:rsidR="633694F5" w:rsidRPr="00711CBD">
        <w:rPr>
          <w:color w:val="333333"/>
          <w:shd w:val="clear" w:color="auto" w:fill="FFFFFF"/>
        </w:rPr>
        <w:t xml:space="preserve"> an early seral tree species following stand replacing disturbances for e.g., avalanches and fire </w:t>
      </w:r>
      <w:r w:rsidR="001B382F" w:rsidRPr="00711CBD">
        <w:rPr>
          <w:color w:val="333333"/>
          <w:shd w:val="clear" w:color="auto" w:fill="FFFFFF"/>
        </w:rPr>
        <w:fldChar w:fldCharType="begin" w:fldLock="1"/>
      </w:r>
      <w:r w:rsidR="001B382F">
        <w:rPr>
          <w:color w:val="333333"/>
          <w:shd w:val="clear" w:color="auto" w:fill="FFFFFF"/>
        </w:rPr>
        <w:instrText>ADDIN CSL_CITATION {"citationItems":[{"id":"ITEM-1","itemData":{"ISSN":"0006-3568","author":[{"dropping-particle":"","family":"Mitton","given":"Jeffry B","non-dropping-particle":"","parse-names":false,"suffix":""},{"dropping-particle":"","family":"Grant","given":"Michael C","non-dropping-particle":"","parse-names":false,"suffix":""}],"container-title":"Bioscience","id":"ITEM-1","issue":"1","issued":{"date-parts":[["1996"]]},"page":"25-31","publisher":"JSTOR","title":"Genetic variation and the natural history of quaking aspen","type":"article-journal","volume":"46"},"uris":["http://www.mendeley.com/documents/?uuid=8f285202-54ad-440f-8a79-ab6b2bf43f22"]},{"id":"ITEM-2","itemData":{"author":[{"dropping-particle":"","family":"Shepperd","given":"Wayne D","non-dropping-particle":"","parse-names":false,"suffix":""}],"id":"ITEM-2","issued":{"date-parts":[["1986"]]},"publisher":"USDA Forest Service, Rocky Mountain Forest and Range Experiment Station","title":"Silviculture of Aspen Forests in the Rocky Mountains and in the Southwest","type":"book","volume":"7"},"uris":["http://www.mendeley.com/documents/?uuid=88b543c7-9cd2-46e2-bf0c-b8450e1e7a6a"]}],"mendeley":{"formattedCitation":"(Mitton and Grant, 1996; Shepperd, 1986)","plainTextFormattedCitation":"(Mitton and Grant, 1996; Shepperd, 1986)","previouslyFormattedCitation":"(Mitton and Grant, 1996; Shepperd, 1986)"},"properties":{"noteIndex":0},"schema":"https://github.com/citation-style-language/schema/raw/master/csl-citation.json"}</w:instrText>
      </w:r>
      <w:r w:rsidR="001B382F" w:rsidRPr="00711CBD">
        <w:rPr>
          <w:color w:val="333333"/>
          <w:shd w:val="clear" w:color="auto" w:fill="FFFFFF"/>
        </w:rPr>
        <w:fldChar w:fldCharType="separate"/>
      </w:r>
      <w:r w:rsidR="633694F5" w:rsidRPr="003C259C">
        <w:rPr>
          <w:noProof/>
          <w:color w:val="333333"/>
          <w:shd w:val="clear" w:color="auto" w:fill="FFFFFF"/>
        </w:rPr>
        <w:t>(Mitton and Grant, 1996; Shepperd, 1986)</w:t>
      </w:r>
      <w:r w:rsidR="001B382F" w:rsidRPr="00711CBD">
        <w:rPr>
          <w:color w:val="333333"/>
          <w:shd w:val="clear" w:color="auto" w:fill="FFFFFF"/>
        </w:rPr>
        <w:fldChar w:fldCharType="end"/>
      </w:r>
      <w:r w:rsidR="633694F5" w:rsidRPr="00711CBD">
        <w:rPr>
          <w:color w:val="333333"/>
          <w:shd w:val="clear" w:color="auto" w:fill="FFFFFF"/>
        </w:rPr>
        <w:t>.</w:t>
      </w:r>
    </w:p>
    <w:p w14:paraId="5C3E4519" w14:textId="77777777" w:rsidR="00775423" w:rsidDel="00937DE0" w:rsidRDefault="09302413" w:rsidP="556BF0BF">
      <w:pPr>
        <w:spacing w:line="360" w:lineRule="auto"/>
        <w:rPr>
          <w:del w:id="1" w:author="Paudel,Asha" w:date="2023-06-01T21:46:00Z"/>
        </w:rPr>
      </w:pPr>
      <w:r w:rsidRPr="00711CBD">
        <w:rPr>
          <w:color w:val="333333"/>
          <w:shd w:val="clear" w:color="auto" w:fill="FFFFFF"/>
        </w:rPr>
        <w:t xml:space="preserve">It is found </w:t>
      </w:r>
      <w:r w:rsidR="00EA35A5">
        <w:rPr>
          <w:color w:val="333333"/>
          <w:shd w:val="clear" w:color="auto" w:fill="FFFFFF"/>
        </w:rPr>
        <w:t xml:space="preserve">across </w:t>
      </w:r>
      <w:r w:rsidR="757E15AC">
        <w:rPr>
          <w:color w:val="333333"/>
          <w:shd w:val="clear" w:color="auto" w:fill="FFFFFF"/>
        </w:rPr>
        <w:t xml:space="preserve">a broad </w:t>
      </w:r>
      <w:r w:rsidR="092CF5CC" w:rsidRPr="00711CBD">
        <w:rPr>
          <w:color w:val="333333"/>
          <w:shd w:val="clear" w:color="auto" w:fill="FFFFFF"/>
        </w:rPr>
        <w:t>elevational</w:t>
      </w:r>
      <w:r w:rsidRPr="00711CBD">
        <w:rPr>
          <w:color w:val="333333"/>
          <w:shd w:val="clear" w:color="auto" w:fill="FFFFFF"/>
        </w:rPr>
        <w:t xml:space="preserve"> </w:t>
      </w:r>
      <w:r w:rsidR="757E15AC">
        <w:rPr>
          <w:color w:val="333333"/>
          <w:shd w:val="clear" w:color="auto" w:fill="FFFFFF"/>
        </w:rPr>
        <w:t>range</w:t>
      </w:r>
      <w:r w:rsidR="2E8EBA79">
        <w:rPr>
          <w:color w:val="333333"/>
          <w:shd w:val="clear" w:color="auto" w:fill="FFFFFF"/>
        </w:rPr>
        <w:t>,</w:t>
      </w:r>
      <w:r w:rsidRPr="00711CBD">
        <w:rPr>
          <w:color w:val="333333"/>
          <w:shd w:val="clear" w:color="auto" w:fill="FFFFFF"/>
        </w:rPr>
        <w:t xml:space="preserve"> from sea level to 3700 m</w:t>
      </w:r>
      <w:r w:rsidR="00CB74E0">
        <w:rPr>
          <w:color w:val="333333"/>
          <w:shd w:val="clear" w:color="auto" w:fill="FFFFFF"/>
        </w:rPr>
        <w:t xml:space="preserve"> asl, and can be found on all aspects and slope</w:t>
      </w:r>
      <w:r w:rsidR="0085712D">
        <w:rPr>
          <w:color w:val="333333"/>
          <w:shd w:val="clear" w:color="auto" w:fill="FFFFFF"/>
        </w:rPr>
        <w:t>s</w:t>
      </w:r>
      <w:r w:rsidRPr="00711CBD">
        <w:rPr>
          <w:color w:val="333333"/>
          <w:shd w:val="clear" w:color="auto" w:fill="FFFFFF"/>
        </w:rPr>
        <w:t xml:space="preserve"> </w:t>
      </w:r>
      <w:r w:rsidR="00624E71" w:rsidRPr="00711CBD">
        <w:rPr>
          <w:color w:val="333333"/>
          <w:shd w:val="clear" w:color="auto" w:fill="FFFFFF"/>
        </w:rPr>
        <w:fldChar w:fldCharType="begin" w:fldLock="1"/>
      </w:r>
      <w:r w:rsidR="00422EF2" w:rsidRPr="00711CBD">
        <w:rPr>
          <w:color w:val="333333"/>
          <w:shd w:val="clear" w:color="auto" w:fill="FFFFFF"/>
        </w:rPr>
        <w:instrText>ADDIN CSL_CITATION {"citationItems":[{"id":"ITEM-1","itemData":{"ISSN":"0006-3568","author":[{"dropping-particle":"","family":"Mitton","given":"Jeffry B","non-dropping-particle":"","parse-names":false,"suffix":""},{"dropping-particle":"","family":"Grant","given":"Michael C","non-dropping-particle":"","parse-names":false,"suffix":""}],"container-title":"Bioscience","id":"ITEM-1","issue":"1","issued":{"date-parts":[["1996"]]},"page":"25-31","publisher":"JSTOR","title":"Genetic variation and the natural history of quaking aspen","type":"article-journal","volume":"46"},"uris":["http://www.mendeley.com/documents/?uuid=8f285202-54ad-440f-8a79-ab6b2bf43f22"]}],"mendeley":{"formattedCitation":"(Mitton and Grant, 1996)","plainTextFormattedCitation":"(Mitton and Grant, 1996)","previouslyFormattedCitation":"(Mitton and Grant, 1996)"},"properties":{"noteIndex":0},"schema":"https://github.com/citation-style-language/schema/raw/master/csl-citation.json"}</w:instrText>
      </w:r>
      <w:r w:rsidR="00624E71" w:rsidRPr="00711CBD">
        <w:rPr>
          <w:color w:val="333333"/>
          <w:shd w:val="clear" w:color="auto" w:fill="FFFFFF"/>
        </w:rPr>
        <w:fldChar w:fldCharType="separate"/>
      </w:r>
      <w:r w:rsidRPr="00711CBD">
        <w:rPr>
          <w:noProof/>
          <w:color w:val="333333"/>
          <w:shd w:val="clear" w:color="auto" w:fill="FFFFFF"/>
        </w:rPr>
        <w:t>(Mitton and Grant, 1996)</w:t>
      </w:r>
      <w:r w:rsidR="00624E71" w:rsidRPr="00711CBD">
        <w:rPr>
          <w:color w:val="333333"/>
          <w:shd w:val="clear" w:color="auto" w:fill="FFFFFF"/>
        </w:rPr>
        <w:fldChar w:fldCharType="end"/>
      </w:r>
      <w:r w:rsidRPr="00711CBD">
        <w:rPr>
          <w:color w:val="333333"/>
          <w:shd w:val="clear" w:color="auto" w:fill="FFFFFF"/>
        </w:rPr>
        <w:t xml:space="preserve">. </w:t>
      </w:r>
      <w:r w:rsidR="083790BC">
        <w:rPr>
          <w:color w:val="333333"/>
          <w:shd w:val="clear" w:color="auto" w:fill="FFFFFF"/>
        </w:rPr>
        <w:t>However, it’s productivity</w:t>
      </w:r>
      <w:r w:rsidR="34895102">
        <w:rPr>
          <w:color w:val="333333"/>
          <w:shd w:val="clear" w:color="auto" w:fill="FFFFFF"/>
        </w:rPr>
        <w:t xml:space="preserve"> and development in mountainous regions depends on various </w:t>
      </w:r>
      <w:r w:rsidR="7D3A5FCB">
        <w:rPr>
          <w:color w:val="333333"/>
          <w:shd w:val="clear" w:color="auto" w:fill="FFFFFF"/>
        </w:rPr>
        <w:t>biophysical</w:t>
      </w:r>
      <w:r w:rsidR="34895102">
        <w:rPr>
          <w:color w:val="333333"/>
          <w:shd w:val="clear" w:color="auto" w:fill="FFFFFF"/>
        </w:rPr>
        <w:t xml:space="preserve"> factors, i.e., moisture</w:t>
      </w:r>
      <w:r w:rsidR="50876C82">
        <w:rPr>
          <w:color w:val="333333"/>
          <w:shd w:val="clear" w:color="auto" w:fill="FFFFFF"/>
        </w:rPr>
        <w:t xml:space="preserve">, weather pattern, elevation, physiographic </w:t>
      </w:r>
      <w:r w:rsidR="7D3A5FCB">
        <w:rPr>
          <w:color w:val="333333"/>
          <w:shd w:val="clear" w:color="auto" w:fill="FFFFFF"/>
        </w:rPr>
        <w:t>position,</w:t>
      </w:r>
      <w:r w:rsidR="50876C82">
        <w:rPr>
          <w:color w:val="333333"/>
          <w:shd w:val="clear" w:color="auto" w:fill="FFFFFF"/>
        </w:rPr>
        <w:t xml:space="preserve"> and soil </w:t>
      </w:r>
      <w:r w:rsidR="7D3A5FCB">
        <w:rPr>
          <w:color w:val="333333"/>
          <w:shd w:val="clear" w:color="auto" w:fill="FFFFFF"/>
        </w:rPr>
        <w:t>condition</w:t>
      </w:r>
      <w:r w:rsidR="0085712D">
        <w:rPr>
          <w:color w:val="333333"/>
          <w:shd w:val="clear" w:color="auto" w:fill="FFFFFF"/>
        </w:rPr>
        <w:t>s</w:t>
      </w:r>
      <w:r w:rsidR="7D6D4C85">
        <w:rPr>
          <w:color w:val="333333"/>
          <w:shd w:val="clear" w:color="auto" w:fill="FFFFFF"/>
        </w:rPr>
        <w:t xml:space="preserve"> </w:t>
      </w:r>
      <w:r w:rsidR="00873E2D">
        <w:rPr>
          <w:color w:val="333333"/>
          <w:shd w:val="clear" w:color="auto" w:fill="FFFFFF"/>
        </w:rPr>
        <w:fldChar w:fldCharType="begin" w:fldLock="1"/>
      </w:r>
      <w:r w:rsidR="00157853">
        <w:rPr>
          <w:color w:val="333333"/>
          <w:shd w:val="clear" w:color="auto" w:fill="FFFFFF"/>
        </w:rPr>
        <w:instrText>ADDIN CSL_CITATION {"citationItems":[{"id":"ITEM-1","itemData":{"author":[{"dropping-particle":"","family":"Shepperd","given":"Wayne D","non-dropping-particle":"","parse-names":false,"suffix":""}],"id":"ITEM-1","issued":{"date-parts":[["1986"]]},"publisher":"USDA Forest Service, Rocky Mountain Forest and Range Experiment Station","title":"Silviculture of Aspen Forests in the Rocky Mountains and in the Southwest","type":"book","volume":"7"},"uris":["http://www.mendeley.com/documents/?uuid=88b543c7-9cd2-46e2-bf0c-b8450e1e7a6a"]}],"mendeley":{"formattedCitation":"(Shepperd, 1986)","plainTextFormattedCitation":"(Shepperd, 1986)","previouslyFormattedCitation":"(Shepperd, 1986)"},"properties":{"noteIndex":0},"schema":"https://github.com/citation-style-language/schema/raw/master/csl-citation.json"}</w:instrText>
      </w:r>
      <w:r w:rsidR="00873E2D">
        <w:rPr>
          <w:color w:val="333333"/>
          <w:shd w:val="clear" w:color="auto" w:fill="FFFFFF"/>
        </w:rPr>
        <w:fldChar w:fldCharType="separate"/>
      </w:r>
      <w:r w:rsidR="7D6D4C85" w:rsidRPr="00873E2D">
        <w:rPr>
          <w:noProof/>
          <w:color w:val="333333"/>
          <w:shd w:val="clear" w:color="auto" w:fill="FFFFFF"/>
        </w:rPr>
        <w:t>(Shepperd, 1986)</w:t>
      </w:r>
      <w:r w:rsidR="00873E2D">
        <w:rPr>
          <w:color w:val="333333"/>
          <w:shd w:val="clear" w:color="auto" w:fill="FFFFFF"/>
        </w:rPr>
        <w:fldChar w:fldCharType="end"/>
      </w:r>
      <w:r w:rsidR="7D3A5FCB">
        <w:rPr>
          <w:color w:val="333333"/>
          <w:shd w:val="clear" w:color="auto" w:fill="FFFFFF"/>
        </w:rPr>
        <w:t>.</w:t>
      </w:r>
      <w:r w:rsidR="00E144BD" w:rsidRPr="00E144BD">
        <w:t xml:space="preserve"> </w:t>
      </w:r>
    </w:p>
    <w:p w14:paraId="29C344D6" w14:textId="29AD92DD" w:rsidR="004D7C82" w:rsidRDefault="00E144BD" w:rsidP="00BD5019">
      <w:pPr>
        <w:spacing w:line="360" w:lineRule="auto"/>
        <w:rPr>
          <w:color w:val="333333"/>
          <w:shd w:val="clear" w:color="auto" w:fill="FFFFFF"/>
        </w:rPr>
      </w:pPr>
      <w:r w:rsidRPr="00E144BD">
        <w:rPr>
          <w:color w:val="333333"/>
          <w:shd w:val="clear" w:color="auto" w:fill="FFFFFF"/>
        </w:rPr>
        <w:lastRenderedPageBreak/>
        <w:t>In regions sharing similar climates, the assessment of aspen site quality is predominantly based on a thorough understanding of the soil's nature and properties</w:t>
      </w:r>
      <w:r w:rsidR="00967F88">
        <w:rPr>
          <w:color w:val="333333"/>
          <w:shd w:val="clear" w:color="auto" w:fill="FFFFFF"/>
        </w:rPr>
        <w:t xml:space="preserve"> </w:t>
      </w:r>
      <w:r w:rsidR="00967F88">
        <w:rPr>
          <w:color w:val="333333"/>
          <w:shd w:val="clear" w:color="auto" w:fill="FFFFFF"/>
        </w:rPr>
        <w:fldChar w:fldCharType="begin" w:fldLock="1"/>
      </w:r>
      <w:r w:rsidR="000A76EE">
        <w:rPr>
          <w:color w:val="333333"/>
          <w:shd w:val="clear" w:color="auto" w:fill="FFFFFF"/>
        </w:rPr>
        <w:instrText>ADDIN CSL_CITATION {"citationItems":[{"id":"ITEM-1","itemData":{"ISSN":"0361-5995","author":[{"dropping-particle":"","family":"Voigt","given":"G K","non-dropping-particle":"","parse-names":false,"suffix":""},{"dropping-particle":"","family":"Heinselman","given":"M L","non-dropping-particle":"","parse-names":false,"suffix":""},{"dropping-particle":"","family":"Zasada","given":"Z A","non-dropping-particle":"","parse-names":false,"suffix":""}],"container-title":"Soil Science Society of America Journal","id":"ITEM-1","issue":"6","issued":{"date-parts":[["1957"]]},"page":"649-652","publisher":"Wiley Online Library","title":"The effect of soil characteristics on the growth of quaking aspen in northern Minnesota","type":"article-journal","volume":"21"},"uris":["http://www.mendeley.com/documents/?uuid=01f0b6db-7caf-4bce-97fa-03915048e408"]}],"mendeley":{"formattedCitation":"(Voigt et al., 1957)","plainTextFormattedCitation":"(Voigt et al., 1957)","previouslyFormattedCitation":"(Voigt et al., 1957)"},"properties":{"noteIndex":0},"schema":"https://github.com/citation-style-language/schema/raw/master/csl-citation.json"}</w:instrText>
      </w:r>
      <w:r w:rsidR="00967F88">
        <w:rPr>
          <w:color w:val="333333"/>
          <w:shd w:val="clear" w:color="auto" w:fill="FFFFFF"/>
        </w:rPr>
        <w:fldChar w:fldCharType="separate"/>
      </w:r>
      <w:r w:rsidR="00967F88" w:rsidRPr="00967F88">
        <w:rPr>
          <w:noProof/>
          <w:color w:val="333333"/>
          <w:shd w:val="clear" w:color="auto" w:fill="FFFFFF"/>
        </w:rPr>
        <w:t>(Voigt et al., 1957)</w:t>
      </w:r>
      <w:r w:rsidR="00967F88">
        <w:rPr>
          <w:color w:val="333333"/>
          <w:shd w:val="clear" w:color="auto" w:fill="FFFFFF"/>
        </w:rPr>
        <w:fldChar w:fldCharType="end"/>
      </w:r>
      <w:r w:rsidRPr="00E144BD">
        <w:rPr>
          <w:color w:val="333333"/>
          <w:shd w:val="clear" w:color="auto" w:fill="FFFFFF"/>
        </w:rPr>
        <w:t xml:space="preserve">. </w:t>
      </w:r>
      <w:r w:rsidR="6C4829E4">
        <w:rPr>
          <w:color w:val="333333"/>
          <w:shd w:val="clear" w:color="auto" w:fill="FFFFFF"/>
        </w:rPr>
        <w:t xml:space="preserve">Aspen </w:t>
      </w:r>
      <w:r w:rsidR="7221A1EA">
        <w:rPr>
          <w:color w:val="333333"/>
          <w:shd w:val="clear" w:color="auto" w:fill="FFFFFF"/>
        </w:rPr>
        <w:t>tree</w:t>
      </w:r>
      <w:r w:rsidR="4BAA0FB0">
        <w:rPr>
          <w:color w:val="333333"/>
          <w:shd w:val="clear" w:color="auto" w:fill="FFFFFF"/>
        </w:rPr>
        <w:t>s</w:t>
      </w:r>
      <w:r w:rsidR="7221A1EA">
        <w:rPr>
          <w:color w:val="333333"/>
          <w:shd w:val="clear" w:color="auto" w:fill="FFFFFF"/>
        </w:rPr>
        <w:t xml:space="preserve"> </w:t>
      </w:r>
      <w:r w:rsidR="6C4829E4">
        <w:rPr>
          <w:color w:val="333333"/>
          <w:shd w:val="clear" w:color="auto" w:fill="FFFFFF"/>
        </w:rPr>
        <w:t>prefer soils that a</w:t>
      </w:r>
      <w:r w:rsidR="67051462">
        <w:rPr>
          <w:color w:val="333333"/>
          <w:shd w:val="clear" w:color="auto" w:fill="FFFFFF"/>
        </w:rPr>
        <w:t xml:space="preserve">re relatively moist </w:t>
      </w:r>
      <w:r w:rsidR="7221A1EA">
        <w:rPr>
          <w:color w:val="333333"/>
          <w:shd w:val="clear" w:color="auto" w:fill="FFFFFF"/>
        </w:rPr>
        <w:t>and rich in organic matter compared to</w:t>
      </w:r>
      <w:r w:rsidR="67051462">
        <w:rPr>
          <w:color w:val="333333"/>
          <w:shd w:val="clear" w:color="auto" w:fill="FFFFFF"/>
        </w:rPr>
        <w:t xml:space="preserve"> conifer </w:t>
      </w:r>
      <w:r w:rsidR="7221A1EA">
        <w:rPr>
          <w:color w:val="333333"/>
          <w:shd w:val="clear" w:color="auto" w:fill="FFFFFF"/>
        </w:rPr>
        <w:t>tree</w:t>
      </w:r>
      <w:r w:rsidR="4BAA0FB0">
        <w:rPr>
          <w:color w:val="333333"/>
          <w:shd w:val="clear" w:color="auto" w:fill="FFFFFF"/>
        </w:rPr>
        <w:t>s</w:t>
      </w:r>
      <w:r w:rsidR="0061241D">
        <w:rPr>
          <w:color w:val="333333"/>
          <w:shd w:val="clear" w:color="auto" w:fill="FFFFFF"/>
        </w:rPr>
        <w:t xml:space="preserve"> </w:t>
      </w:r>
      <w:r w:rsidR="001C4261">
        <w:rPr>
          <w:color w:val="333333"/>
          <w:shd w:val="clear" w:color="auto" w:fill="FFFFFF"/>
        </w:rPr>
        <w:fldChar w:fldCharType="begin" w:fldLock="1"/>
      </w:r>
      <w:r w:rsidR="00874A6A">
        <w:rPr>
          <w:color w:val="333333"/>
          <w:shd w:val="clear" w:color="auto" w:fill="FFFFFF"/>
        </w:rPr>
        <w:instrText>ADDIN CSL_CITATION {"citationItems":[{"id":"ITEM-1","itemData":{"ISSN":"0190-0528","author":[{"dropping-particle":"","family":"Cryer","given":"Douglas H","non-dropping-particle":"","parse-names":false,"suffix":""},{"dropping-particle":"","family":"Murray","given":"John E","non-dropping-particle":"","parse-names":false,"suffix":""}],"container-title":"Rangelands Archives","id":"ITEM-1","issue":"4","issued":{"date-parts":[["1992"]]},"page":"223-226","title":"Aspen regeneration and soils.","type":"article-journal","volume":"14"},"uris":["http://www.mendeley.com/documents/?uuid=77c0edfe-8487-499d-86b4-e7af3167f0dd"]}],"mendeley":{"formattedCitation":"(Cryer and Murray, 1992)","plainTextFormattedCitation":"(Cryer and Murray, 1992)","previouslyFormattedCitation":"(Cryer and Murray, 1992)"},"properties":{"noteIndex":0},"schema":"https://github.com/citation-style-language/schema/raw/master/csl-citation.json"}</w:instrText>
      </w:r>
      <w:r w:rsidR="001C4261">
        <w:rPr>
          <w:color w:val="333333"/>
          <w:shd w:val="clear" w:color="auto" w:fill="FFFFFF"/>
        </w:rPr>
        <w:fldChar w:fldCharType="separate"/>
      </w:r>
      <w:r w:rsidR="001C4261" w:rsidRPr="001C4261">
        <w:rPr>
          <w:noProof/>
          <w:color w:val="333333"/>
          <w:shd w:val="clear" w:color="auto" w:fill="FFFFFF"/>
        </w:rPr>
        <w:t>(Cryer and Murray, 1992)</w:t>
      </w:r>
      <w:r w:rsidR="001C4261">
        <w:rPr>
          <w:color w:val="333333"/>
          <w:shd w:val="clear" w:color="auto" w:fill="FFFFFF"/>
        </w:rPr>
        <w:fldChar w:fldCharType="end"/>
      </w:r>
      <w:r w:rsidR="4BAA0FB0">
        <w:rPr>
          <w:color w:val="333333"/>
          <w:shd w:val="clear" w:color="auto" w:fill="FFFFFF"/>
        </w:rPr>
        <w:t xml:space="preserve">. They are commonly found in areas with well-drained, loamy soils that </w:t>
      </w:r>
      <w:r w:rsidR="4BAA0FB0" w:rsidRPr="445A55E1">
        <w:rPr>
          <w:rFonts w:eastAsia="Times New Roman"/>
          <w:color w:val="333333"/>
          <w:shd w:val="clear" w:color="auto" w:fill="FFFFFF"/>
          <w:rPrChange w:id="2" w:author="Hart,Sarah" w:date="2023-06-01T13:43:00Z">
            <w:rPr>
              <w:color w:val="333333"/>
            </w:rPr>
          </w:rPrChange>
        </w:rPr>
        <w:t>have a</w:t>
      </w:r>
      <w:r w:rsidR="4BAA0FB0">
        <w:rPr>
          <w:color w:val="333333"/>
          <w:shd w:val="clear" w:color="auto" w:fill="FFFFFF"/>
        </w:rPr>
        <w:t xml:space="preserve"> pH range of 5.5 to 7.5</w:t>
      </w:r>
      <w:r w:rsidR="6910EA8A">
        <w:rPr>
          <w:color w:val="333333"/>
          <w:shd w:val="clear" w:color="auto" w:fill="FFFFFF"/>
        </w:rPr>
        <w:t xml:space="preserve"> and are tolerant </w:t>
      </w:r>
      <w:r w:rsidR="6910EA8A" w:rsidRPr="445A55E1">
        <w:rPr>
          <w:rFonts w:eastAsia="Times New Roman"/>
          <w:color w:val="333333"/>
          <w:shd w:val="clear" w:color="auto" w:fill="FFFFFF"/>
          <w:rPrChange w:id="3" w:author="Hart,Sarah" w:date="2023-06-01T13:43:00Z">
            <w:rPr>
              <w:color w:val="333333"/>
            </w:rPr>
          </w:rPrChange>
        </w:rPr>
        <w:t>to a</w:t>
      </w:r>
      <w:r w:rsidR="6910EA8A">
        <w:rPr>
          <w:color w:val="333333"/>
          <w:shd w:val="clear" w:color="auto" w:fill="FFFFFF"/>
        </w:rPr>
        <w:t xml:space="preserve"> wide range of soil textures, including clay, silt, sand, and gravel</w:t>
      </w:r>
      <w:r w:rsidR="0067284F">
        <w:rPr>
          <w:color w:val="333333"/>
          <w:shd w:val="clear" w:color="auto" w:fill="FFFFFF"/>
        </w:rPr>
        <w:t xml:space="preserve"> </w:t>
      </w:r>
      <w:r w:rsidR="0067284F">
        <w:rPr>
          <w:color w:val="333333"/>
          <w:shd w:val="clear" w:color="auto" w:fill="FFFFFF"/>
        </w:rPr>
        <w:fldChar w:fldCharType="begin" w:fldLock="1"/>
      </w:r>
      <w:r w:rsidR="00A83D5D">
        <w:rPr>
          <w:color w:val="333333"/>
          <w:shd w:val="clear" w:color="auto" w:fill="FFFFFF"/>
        </w:rPr>
        <w:instrText>ADDIN CSL_CITATION {"citationItems":[{"id":"ITEM-1","itemData":{"ISSN":"0190-0528","author":[{"dropping-particle":"","family":"Cryer","given":"Douglas H","non-dropping-particle":"","parse-names":false,"suffix":""},{"dropping-particle":"","family":"Murray","given":"John E","non-dropping-particle":"","parse-names":false,"suffix":""}],"container-title":"Rangelands Archives","id":"ITEM-1","issue":"4","issued":{"date-parts":[["1992"]]},"page":"223-226","title":"Aspen regeneration and soils.","type":"article-journal","volume":"14"},"uris":["http://www.mendeley.com/documents/?uuid=77c0edfe-8487-499d-86b4-e7af3167f0dd"]}],"mendeley":{"formattedCitation":"(Cryer and Murray, 1992)","plainTextFormattedCitation":"(Cryer and Murray, 1992)","previouslyFormattedCitation":"(Cryer and Murray, 1992)"},"properties":{"noteIndex":0},"schema":"https://github.com/citation-style-language/schema/raw/master/csl-citation.json"}</w:instrText>
      </w:r>
      <w:r w:rsidR="0067284F">
        <w:rPr>
          <w:color w:val="333333"/>
          <w:shd w:val="clear" w:color="auto" w:fill="FFFFFF"/>
        </w:rPr>
        <w:fldChar w:fldCharType="separate"/>
      </w:r>
      <w:r w:rsidR="0067284F" w:rsidRPr="0067284F">
        <w:rPr>
          <w:noProof/>
          <w:color w:val="333333"/>
          <w:shd w:val="clear" w:color="auto" w:fill="FFFFFF"/>
        </w:rPr>
        <w:t>(Cryer and Murray, 1992)</w:t>
      </w:r>
      <w:r w:rsidR="0067284F">
        <w:rPr>
          <w:color w:val="333333"/>
          <w:shd w:val="clear" w:color="auto" w:fill="FFFFFF"/>
        </w:rPr>
        <w:fldChar w:fldCharType="end"/>
      </w:r>
      <w:r w:rsidR="6910EA8A">
        <w:rPr>
          <w:color w:val="333333"/>
          <w:shd w:val="clear" w:color="auto" w:fill="FFFFFF"/>
        </w:rPr>
        <w:t>.</w:t>
      </w:r>
      <w:r w:rsidR="4BAA0FB0">
        <w:rPr>
          <w:color w:val="333333"/>
          <w:shd w:val="clear" w:color="auto" w:fill="FFFFFF"/>
        </w:rPr>
        <w:t xml:space="preserve"> </w:t>
      </w:r>
      <w:r w:rsidR="28EDDC99">
        <w:rPr>
          <w:color w:val="333333"/>
          <w:shd w:val="clear" w:color="auto" w:fill="FFFFFF"/>
        </w:rPr>
        <w:t xml:space="preserve">Variation in </w:t>
      </w:r>
      <w:r w:rsidR="7E0A419A">
        <w:rPr>
          <w:color w:val="333333"/>
          <w:shd w:val="clear" w:color="auto" w:fill="FFFFFF"/>
        </w:rPr>
        <w:t xml:space="preserve">soil characteristics and edaphic factors such as moisture availability, nutrient </w:t>
      </w:r>
      <w:r w:rsidR="30118110">
        <w:rPr>
          <w:color w:val="333333"/>
          <w:shd w:val="clear" w:color="auto" w:fill="FFFFFF"/>
        </w:rPr>
        <w:t>and soil aeration effect aspen growth and distribution.</w:t>
      </w:r>
      <w:r w:rsidR="005C20D1">
        <w:rPr>
          <w:color w:val="333333"/>
          <w:shd w:val="clear" w:color="auto" w:fill="FFFFFF"/>
        </w:rPr>
        <w:t xml:space="preserve"> </w:t>
      </w:r>
      <w:r w:rsidR="00007027">
        <w:rPr>
          <w:color w:val="333333"/>
          <w:shd w:val="clear" w:color="auto" w:fill="FFFFFF"/>
        </w:rPr>
        <w:t>Aspen</w:t>
      </w:r>
      <w:r w:rsidR="003A2862">
        <w:rPr>
          <w:color w:val="333333"/>
          <w:shd w:val="clear" w:color="auto" w:fill="FFFFFF"/>
        </w:rPr>
        <w:t xml:space="preserve"> </w:t>
      </w:r>
      <w:r w:rsidR="00007027">
        <w:rPr>
          <w:color w:val="333333"/>
          <w:shd w:val="clear" w:color="auto" w:fill="FFFFFF"/>
        </w:rPr>
        <w:t>promotes organic matter</w:t>
      </w:r>
      <w:r w:rsidR="00DB6363">
        <w:rPr>
          <w:color w:val="333333"/>
          <w:shd w:val="clear" w:color="auto" w:fill="FFFFFF"/>
        </w:rPr>
        <w:t xml:space="preserve"> that </w:t>
      </w:r>
      <w:r w:rsidR="00007027">
        <w:rPr>
          <w:color w:val="333333"/>
          <w:shd w:val="clear" w:color="auto" w:fill="FFFFFF"/>
        </w:rPr>
        <w:t>increas</w:t>
      </w:r>
      <w:r w:rsidR="00DB6363">
        <w:rPr>
          <w:color w:val="333333"/>
          <w:shd w:val="clear" w:color="auto" w:fill="FFFFFF"/>
        </w:rPr>
        <w:t>es</w:t>
      </w:r>
      <w:r w:rsidR="00007027">
        <w:rPr>
          <w:color w:val="333333"/>
          <w:shd w:val="clear" w:color="auto" w:fill="FFFFFF"/>
        </w:rPr>
        <w:t xml:space="preserve"> water holding capacity of soil</w:t>
      </w:r>
      <w:r w:rsidR="003C29F0">
        <w:rPr>
          <w:color w:val="333333"/>
          <w:shd w:val="clear" w:color="auto" w:fill="FFFFFF"/>
        </w:rPr>
        <w:t xml:space="preserve"> and also maintains suitable soil pH</w:t>
      </w:r>
      <w:r w:rsidR="00007027">
        <w:rPr>
          <w:color w:val="333333"/>
          <w:shd w:val="clear" w:color="auto" w:fill="FFFFFF"/>
        </w:rPr>
        <w:t xml:space="preserve"> </w:t>
      </w:r>
      <w:r w:rsidR="00917CF3">
        <w:rPr>
          <w:color w:val="333333"/>
          <w:shd w:val="clear" w:color="auto" w:fill="FFFFFF"/>
        </w:rPr>
        <w:t xml:space="preserve">where </w:t>
      </w:r>
      <w:r w:rsidR="00933D74">
        <w:rPr>
          <w:color w:val="333333"/>
          <w:shd w:val="clear" w:color="auto" w:fill="FFFFFF"/>
        </w:rPr>
        <w:t xml:space="preserve">understory </w:t>
      </w:r>
      <w:r w:rsidR="00664C16">
        <w:rPr>
          <w:color w:val="333333"/>
          <w:shd w:val="clear" w:color="auto" w:fill="FFFFFF"/>
        </w:rPr>
        <w:t xml:space="preserve">plant </w:t>
      </w:r>
      <w:r w:rsidR="00933D74">
        <w:rPr>
          <w:color w:val="333333"/>
          <w:shd w:val="clear" w:color="auto" w:fill="FFFFFF"/>
        </w:rPr>
        <w:t>species</w:t>
      </w:r>
      <w:r w:rsidR="00664C16">
        <w:rPr>
          <w:color w:val="333333"/>
          <w:shd w:val="clear" w:color="auto" w:fill="FFFFFF"/>
        </w:rPr>
        <w:t xml:space="preserve"> </w:t>
      </w:r>
      <w:r w:rsidR="00917CF3">
        <w:rPr>
          <w:color w:val="333333"/>
          <w:shd w:val="clear" w:color="auto" w:fill="FFFFFF"/>
        </w:rPr>
        <w:t xml:space="preserve">can flourish providing food </w:t>
      </w:r>
      <w:r w:rsidR="00017F91">
        <w:rPr>
          <w:color w:val="333333"/>
          <w:shd w:val="clear" w:color="auto" w:fill="FFFFFF"/>
        </w:rPr>
        <w:t xml:space="preserve">for </w:t>
      </w:r>
      <w:r w:rsidR="00664C16">
        <w:rPr>
          <w:color w:val="333333"/>
          <w:shd w:val="clear" w:color="auto" w:fill="FFFFFF"/>
        </w:rPr>
        <w:t>herbivores</w:t>
      </w:r>
      <w:r w:rsidR="007D6279">
        <w:rPr>
          <w:color w:val="333333"/>
          <w:shd w:val="clear" w:color="auto" w:fill="FFFFFF"/>
        </w:rPr>
        <w:t xml:space="preserve"> </w:t>
      </w:r>
      <w:r w:rsidR="000A76EE">
        <w:rPr>
          <w:color w:val="333333"/>
          <w:shd w:val="clear" w:color="auto" w:fill="FFFFFF"/>
        </w:rPr>
        <w:fldChar w:fldCharType="begin" w:fldLock="1"/>
      </w:r>
      <w:r w:rsidR="00BA276D">
        <w:rPr>
          <w:color w:val="333333"/>
          <w:shd w:val="clear" w:color="auto" w:fill="FFFFFF"/>
        </w:rPr>
        <w:instrText>ADDIN CSL_CITATION {"citationItems":[{"id":"ITEM-1","itemData":{"ISSN":"0190-0528","author":[{"dropping-particle":"","family":"Cryer","given":"Douglas H","non-dropping-particle":"","parse-names":false,"suffix":""},{"dropping-particle":"","family":"Murray","given":"John E","non-dropping-particle":"","parse-names":false,"suffix":""}],"container-title":"Rangelands Archives","id":"ITEM-1","issue":"4","issued":{"date-parts":[["1992"]]},"page":"223-226","title":"Aspen regeneration and soils.","type":"article-journal","volume":"14"},"uris":["http://www.mendeley.com/documents/?uuid=77c0edfe-8487-499d-86b4-e7af3167f0dd"]}],"mendeley":{"formattedCitation":"(Cryer and Murray, 1992)","plainTextFormattedCitation":"(Cryer and Murray, 1992)","previouslyFormattedCitation":"(Cryer and Murray, 1992)"},"properties":{"noteIndex":0},"schema":"https://github.com/citation-style-language/schema/raw/master/csl-citation.json"}</w:instrText>
      </w:r>
      <w:r w:rsidR="000A76EE">
        <w:rPr>
          <w:color w:val="333333"/>
          <w:shd w:val="clear" w:color="auto" w:fill="FFFFFF"/>
        </w:rPr>
        <w:fldChar w:fldCharType="separate"/>
      </w:r>
      <w:r w:rsidR="000A76EE" w:rsidRPr="000A76EE">
        <w:rPr>
          <w:noProof/>
          <w:color w:val="333333"/>
          <w:shd w:val="clear" w:color="auto" w:fill="FFFFFF"/>
        </w:rPr>
        <w:t>(Cryer and Murray, 1992)</w:t>
      </w:r>
      <w:r w:rsidR="000A76EE">
        <w:rPr>
          <w:color w:val="333333"/>
          <w:shd w:val="clear" w:color="auto" w:fill="FFFFFF"/>
        </w:rPr>
        <w:fldChar w:fldCharType="end"/>
      </w:r>
      <w:r w:rsidR="00933D74">
        <w:rPr>
          <w:color w:val="333333"/>
          <w:shd w:val="clear" w:color="auto" w:fill="FFFFFF"/>
        </w:rPr>
        <w:t xml:space="preserve">. </w:t>
      </w:r>
      <w:r w:rsidR="00C81664">
        <w:rPr>
          <w:color w:val="333333"/>
          <w:shd w:val="clear" w:color="auto" w:fill="FFFFFF"/>
        </w:rPr>
        <w:t>I</w:t>
      </w:r>
      <w:r w:rsidR="00D50577">
        <w:rPr>
          <w:color w:val="333333"/>
          <w:shd w:val="clear" w:color="auto" w:fill="FFFFFF"/>
        </w:rPr>
        <w:t xml:space="preserve">t is a keystone </w:t>
      </w:r>
      <w:r w:rsidR="00664C16">
        <w:rPr>
          <w:color w:val="333333"/>
          <w:shd w:val="clear" w:color="auto" w:fill="FFFFFF"/>
        </w:rPr>
        <w:t>species</w:t>
      </w:r>
      <w:r w:rsidR="00382683">
        <w:rPr>
          <w:color w:val="333333"/>
          <w:shd w:val="clear" w:color="auto" w:fill="FFFFFF"/>
        </w:rPr>
        <w:t xml:space="preserve"> of the forest landscape, live or </w:t>
      </w:r>
      <w:r w:rsidR="0018248E" w:rsidRPr="445A55E1">
        <w:rPr>
          <w:rFonts w:eastAsia="Times New Roman"/>
          <w:color w:val="333333"/>
          <w:shd w:val="clear" w:color="auto" w:fill="FFFFFF"/>
          <w:rPrChange w:id="4" w:author="Hart,Sarah" w:date="2023-06-01T13:44:00Z">
            <w:rPr>
              <w:color w:val="333333"/>
            </w:rPr>
          </w:rPrChange>
        </w:rPr>
        <w:t>dead, which</w:t>
      </w:r>
      <w:r w:rsidR="0018248E">
        <w:rPr>
          <w:color w:val="333333"/>
          <w:shd w:val="clear" w:color="auto" w:fill="FFFFFF"/>
        </w:rPr>
        <w:t xml:space="preserve"> </w:t>
      </w:r>
      <w:r w:rsidR="00834299">
        <w:rPr>
          <w:color w:val="333333"/>
          <w:shd w:val="clear" w:color="auto" w:fill="FFFFFF"/>
        </w:rPr>
        <w:t>hosts</w:t>
      </w:r>
      <w:r w:rsidR="00017F91">
        <w:rPr>
          <w:color w:val="333333"/>
          <w:shd w:val="clear" w:color="auto" w:fill="FFFFFF"/>
        </w:rPr>
        <w:t xml:space="preserve"> </w:t>
      </w:r>
      <w:r w:rsidR="001B2628">
        <w:rPr>
          <w:color w:val="333333"/>
          <w:shd w:val="clear" w:color="auto" w:fill="FFFFFF"/>
        </w:rPr>
        <w:t xml:space="preserve">many </w:t>
      </w:r>
      <w:r w:rsidR="00C86C9B">
        <w:rPr>
          <w:color w:val="333333"/>
          <w:shd w:val="clear" w:color="auto" w:fill="FFFFFF"/>
        </w:rPr>
        <w:t xml:space="preserve">vascular and </w:t>
      </w:r>
      <w:r w:rsidR="00C86C9B" w:rsidRPr="445A55E1">
        <w:rPr>
          <w:rFonts w:eastAsia="Times New Roman"/>
          <w:color w:val="333333"/>
          <w:shd w:val="clear" w:color="auto" w:fill="FFFFFF"/>
          <w:rPrChange w:id="5" w:author="Hart,Sarah" w:date="2023-06-01T13:44:00Z">
            <w:rPr>
              <w:color w:val="333333"/>
            </w:rPr>
          </w:rPrChange>
        </w:rPr>
        <w:t>nonvascular</w:t>
      </w:r>
      <w:r w:rsidR="00C86C9B">
        <w:rPr>
          <w:color w:val="333333"/>
          <w:shd w:val="clear" w:color="auto" w:fill="FFFFFF"/>
        </w:rPr>
        <w:t xml:space="preserve"> plant </w:t>
      </w:r>
      <w:r w:rsidR="00C86C9B" w:rsidRPr="445A55E1">
        <w:rPr>
          <w:rFonts w:eastAsia="Times New Roman"/>
          <w:color w:val="333333"/>
          <w:shd w:val="clear" w:color="auto" w:fill="FFFFFF"/>
          <w:rPrChange w:id="6" w:author="Hart,Sarah" w:date="2023-06-01T13:44:00Z">
            <w:rPr>
              <w:color w:val="333333"/>
            </w:rPr>
          </w:rPrChange>
        </w:rPr>
        <w:t>species of invertebrates</w:t>
      </w:r>
      <w:r w:rsidR="00C86C9B">
        <w:rPr>
          <w:color w:val="333333"/>
          <w:shd w:val="clear" w:color="auto" w:fill="FFFFFF"/>
        </w:rPr>
        <w:t xml:space="preserve"> along with many </w:t>
      </w:r>
      <w:r w:rsidR="00017F91">
        <w:rPr>
          <w:color w:val="333333"/>
          <w:shd w:val="clear" w:color="auto" w:fill="FFFFFF"/>
        </w:rPr>
        <w:t>invertebrate’s</w:t>
      </w:r>
      <w:r w:rsidR="00C86C9B">
        <w:rPr>
          <w:color w:val="333333"/>
          <w:shd w:val="clear" w:color="auto" w:fill="FFFFFF"/>
        </w:rPr>
        <w:t xml:space="preserve"> animal species</w:t>
      </w:r>
      <w:r w:rsidR="00834299">
        <w:rPr>
          <w:color w:val="333333"/>
          <w:shd w:val="clear" w:color="auto" w:fill="FFFFFF"/>
        </w:rPr>
        <w:t xml:space="preserve"> </w:t>
      </w:r>
      <w:r w:rsidR="00BA276D">
        <w:rPr>
          <w:color w:val="333333"/>
          <w:shd w:val="clear" w:color="auto" w:fill="FFFFFF"/>
        </w:rPr>
        <w:fldChar w:fldCharType="begin" w:fldLock="1"/>
      </w:r>
      <w:r w:rsidR="00C9286D">
        <w:rPr>
          <w:color w:val="333333"/>
          <w:shd w:val="clear" w:color="auto" w:fill="FFFFFF"/>
        </w:rPr>
        <w:instrText>ADDIN CSL_CITATION {"citationItems":[{"id":"ITEM-1","itemData":{"ISSN":"0378-1127","author":[{"dropping-particle":"","family":"Kivinen","given":"Sonja","non-dropping-particle":"","parse-names":false,"suffix":""},{"dropping-particle":"","family":"Koivisto","given":"Elina","non-dropping-particle":"","parse-names":false,"suffix":""},{"dropping-particle":"","family":"Keski-Saari","given":"Sarita","non-dropping-particle":"","parse-names":false,"suffix":""},{"dropping-particle":"","family":"Poikolainen","given":"Laura","non-dropping-particle":"","parse-names":false,"suffix":""},{"dropping-particle":"","family":"Tanhuanpää","given":"Topi","non-dropping-particle":"","parse-names":false,"suffix":""},{"dropping-particle":"","family":"Kuzmin","given":"Anton","non-dropping-particle":"","parse-names":false,"suffix":""},{"dropping-particle":"","family":"Viinikka","given":"Arto","non-dropping-particle":"","parse-names":false,"suffix":""},{"dropping-particle":"","family":"Heikkinen","given":"Risto K","non-dropping-particle":"","parse-names":false,"suffix":""},{"dropping-particle":"","family":"Pykälä","given":"Juha","non-dropping-particle":"","parse-names":false,"suffix":""},{"dropping-particle":"","family":"Virkkala","given":"Raimo","non-dropping-particle":"","parse-names":false,"suffix":""}],"container-title":"Forest Ecology and Management","id":"ITEM-1","issued":{"date-parts":[["2020"]]},"page":"118008","publisher":"Elsevier","title":"A keystone species, European aspen (Populus tremula L.), in boreal forests: Ecological role, knowledge needs and mapping using remote sensing","type":"article-journal","volume":"462"},"uris":["http://www.mendeley.com/documents/?uuid=53408c47-45d4-4b9c-91f0-255b6b7dbb8f"]},{"id":"ITEM-2","itemData":{"author":[{"dropping-particle":"","family":"Campbell","given":"R B","non-dropping-particle":"","parse-names":false,"suffix":""},{"dropping-particle":"","family":"Bartos","given":"Dale L","non-dropping-particle":"","parse-names":false,"suffix":""}],"container-title":"WD Shepperd, D. Binkley, DL Bartos, TJ Stohlgren, and LG Eskew, compilers. Sustaining aspen in western landscapes: symposium proceedings. Proceedings RMRS-P-18. USDA Forest Service, Rocky Mountain Research Station, Fort Collins, Colorado, USA","id":"ITEM-2","issued":{"date-parts":[["2001"]]},"page":"299-307","title":"Aspen ecosystems: objectives for sustaining biodiversity","type":"paper-conference"},"uris":["http://www.mendeley.com/documents/?uuid=4d984f01-ccb5-4560-859c-929527d69361"]}],"mendeley":{"formattedCitation":"(Campbell and Bartos, 2001; Kivinen et al., 2020)","plainTextFormattedCitation":"(Campbell and Bartos, 2001; Kivinen et al., 2020)","previouslyFormattedCitation":"(Campbell and Bartos, 2001; Kivinen et al., 2020)"},"properties":{"noteIndex":0},"schema":"https://github.com/citation-style-language/schema/raw/master/csl-citation.json"}</w:instrText>
      </w:r>
      <w:r w:rsidR="00BA276D">
        <w:rPr>
          <w:color w:val="333333"/>
          <w:shd w:val="clear" w:color="auto" w:fill="FFFFFF"/>
        </w:rPr>
        <w:fldChar w:fldCharType="separate"/>
      </w:r>
      <w:r w:rsidR="00BA276D" w:rsidRPr="00BA276D">
        <w:rPr>
          <w:noProof/>
          <w:color w:val="333333"/>
          <w:shd w:val="clear" w:color="auto" w:fill="FFFFFF"/>
        </w:rPr>
        <w:t>(Campbell and Bartos, 2001; Kivinen et al., 2020)</w:t>
      </w:r>
      <w:r w:rsidR="00BA276D">
        <w:rPr>
          <w:color w:val="333333"/>
          <w:shd w:val="clear" w:color="auto" w:fill="FFFFFF"/>
        </w:rPr>
        <w:fldChar w:fldCharType="end"/>
      </w:r>
      <w:r w:rsidR="007D6279">
        <w:rPr>
          <w:color w:val="333333"/>
          <w:shd w:val="clear" w:color="auto" w:fill="FFFFFF"/>
        </w:rPr>
        <w:t xml:space="preserve">. </w:t>
      </w:r>
      <w:r w:rsidR="00834299" w:rsidRPr="00834299">
        <w:rPr>
          <w:color w:val="333333"/>
          <w:shd w:val="clear" w:color="auto" w:fill="FFFFFF"/>
        </w:rPr>
        <w:t xml:space="preserve">Hence, </w:t>
      </w:r>
      <w:r w:rsidR="00341D42">
        <w:rPr>
          <w:color w:val="333333"/>
          <w:shd w:val="clear" w:color="auto" w:fill="FFFFFF"/>
        </w:rPr>
        <w:t>mapping the</w:t>
      </w:r>
      <w:r w:rsidR="00834299" w:rsidRPr="00834299">
        <w:rPr>
          <w:color w:val="333333"/>
          <w:shd w:val="clear" w:color="auto" w:fill="FFFFFF"/>
        </w:rPr>
        <w:t xml:space="preserve"> presence of aspen in specific spatial and temporal contexts is crucial for maintaining viable populations of various species that rely on aspen ecosystems for their survival</w:t>
      </w:r>
      <w:r w:rsidR="00B165CE">
        <w:rPr>
          <w:color w:val="333333"/>
          <w:shd w:val="clear" w:color="auto" w:fill="FFFFFF"/>
        </w:rPr>
        <w:t xml:space="preserve"> </w:t>
      </w:r>
      <w:r w:rsidR="00C669BB">
        <w:rPr>
          <w:color w:val="333333"/>
          <w:shd w:val="clear" w:color="auto" w:fill="FFFFFF"/>
        </w:rPr>
        <w:fldChar w:fldCharType="begin" w:fldLock="1"/>
      </w:r>
      <w:r w:rsidR="0067284F">
        <w:rPr>
          <w:color w:val="333333"/>
          <w:shd w:val="clear" w:color="auto" w:fill="FFFFFF"/>
        </w:rPr>
        <w:instrText>ADDIN CSL_CITATION {"citationItems":[{"id":"ITEM-1","itemData":{"ISSN":"2351-9894","author":[{"dropping-particle":"","family":"Rogers","given":"Paul C","non-dropping-particle":"","parse-names":false,"suffix":""},{"dropping-particle":"","family":"Pinno","given":"Bradley D","non-dropping-particle":"","parse-names":false,"suffix":""},{"dropping-particle":"","family":"Šebesta","given":"Jan","non-dropping-particle":"","parse-names":false,"suffix":""},{"dropping-particle":"","family":"Albrectsen","given":"Benedicte R","non-dropping-particle":"","parse-names":false,"suffix":""},{"dropping-particle":"","family":"Li","given":"Guoqing","non-dropping-particle":"","parse-names":false,"suffix":""},{"dropping-particle":"","family":"Ivanova","given":"Natalya","non-dropping-particle":"","parse-names":false,"suffix":""},{"dropping-particle":"","family":"Kusbach","given":"Antonín","non-dropping-particle":"","parse-names":false,"suffix":""},{"dropping-particle":"","family":"Kuuluvainen","given":"Timo","non-dropping-particle":"","parse-names":false,"suffix":""},{"dropping-particle":"","family":"Landhäusser","given":"Simon M","non-dropping-particle":"","parse-names":false,"suffix":""},{"dropping-particle":"","family":"Liu","given":"Hongyan","non-dropping-particle":"","parse-names":false,"suffix":""}],"container-title":"Global Ecology and Conservation","id":"ITEM-1","issued":{"date-parts":[["2020"]]},"page":"e00828","publisher":"Elsevier","title":"A global view of aspen: Conservation science for widespread keystone systems","type":"article-journal","volume":"21"},"uris":["http://www.mendeley.com/documents/?uuid=80502ca1-4a93-4749-9366-d655b808916d"]}],"mendeley":{"formattedCitation":"(Rogers et al., 2020)","plainTextFormattedCitation":"(Rogers et al., 2020)","previouslyFormattedCitation":"(Rogers et al., 2020)"},"properties":{"noteIndex":0},"schema":"https://github.com/citation-style-language/schema/raw/master/csl-citation.json"}</w:instrText>
      </w:r>
      <w:r w:rsidR="00C669BB">
        <w:rPr>
          <w:color w:val="333333"/>
          <w:shd w:val="clear" w:color="auto" w:fill="FFFFFF"/>
        </w:rPr>
        <w:fldChar w:fldCharType="separate"/>
      </w:r>
      <w:r w:rsidR="00C669BB" w:rsidRPr="00C669BB">
        <w:rPr>
          <w:noProof/>
          <w:color w:val="333333"/>
          <w:shd w:val="clear" w:color="auto" w:fill="FFFFFF"/>
        </w:rPr>
        <w:t>(Rogers et al., 2020)</w:t>
      </w:r>
      <w:r w:rsidR="00C669BB">
        <w:rPr>
          <w:color w:val="333333"/>
          <w:shd w:val="clear" w:color="auto" w:fill="FFFFFF"/>
        </w:rPr>
        <w:fldChar w:fldCharType="end"/>
      </w:r>
      <w:r w:rsidR="00834299" w:rsidRPr="00834299">
        <w:rPr>
          <w:color w:val="333333"/>
          <w:shd w:val="clear" w:color="auto" w:fill="FFFFFF"/>
        </w:rPr>
        <w:t>.</w:t>
      </w:r>
      <w:r w:rsidR="0083249A">
        <w:rPr>
          <w:color w:val="333333"/>
          <w:shd w:val="clear" w:color="auto" w:fill="FFFFFF"/>
        </w:rPr>
        <w:t xml:space="preserve"> </w:t>
      </w:r>
    </w:p>
    <w:p w14:paraId="53288972" w14:textId="359E6AF9" w:rsidR="00386AFC" w:rsidRPr="00386AFC" w:rsidRDefault="00386AFC" w:rsidP="445A55E1">
      <w:pPr>
        <w:spacing w:line="360" w:lineRule="auto"/>
        <w:rPr>
          <w:color w:val="333333"/>
          <w:shd w:val="clear" w:color="auto" w:fill="FFFFFF"/>
        </w:rPr>
      </w:pPr>
      <w:r w:rsidRPr="00386AFC">
        <w:rPr>
          <w:color w:val="333333"/>
          <w:shd w:val="clear" w:color="auto" w:fill="FFFFFF"/>
        </w:rPr>
        <w:t xml:space="preserve">Critically across the western United Stater there is concern about how changes in climate may  </w:t>
      </w:r>
      <w:r w:rsidR="00ED2C62">
        <w:rPr>
          <w:color w:val="333333"/>
          <w:shd w:val="clear" w:color="auto" w:fill="FFFFFF"/>
        </w:rPr>
        <w:t>cause</w:t>
      </w:r>
      <w:r w:rsidRPr="00386AFC">
        <w:rPr>
          <w:color w:val="333333"/>
          <w:shd w:val="clear" w:color="auto" w:fill="FFFFFF"/>
        </w:rPr>
        <w:t xml:space="preserve"> habitat </w:t>
      </w:r>
      <w:r w:rsidRPr="00E05A13">
        <w:rPr>
          <w:rFonts w:eastAsia="Times New Roman"/>
          <w:color w:val="333333"/>
          <w:shd w:val="clear" w:color="auto" w:fill="FFFFFF"/>
        </w:rPr>
        <w:t>degradation</w:t>
      </w:r>
      <w:r w:rsidRPr="00386AFC">
        <w:rPr>
          <w:color w:val="333333"/>
          <w:shd w:val="clear" w:color="auto" w:fill="FFFFFF"/>
        </w:rPr>
        <w:t xml:space="preserve"> and </w:t>
      </w:r>
      <w:r w:rsidRPr="445A55E1">
        <w:rPr>
          <w:rFonts w:eastAsia="Times New Roman"/>
          <w:color w:val="333333"/>
          <w:shd w:val="clear" w:color="auto" w:fill="FFFFFF"/>
          <w:rPrChange w:id="7" w:author="Hart,Sarah" w:date="2023-06-01T13:44:00Z">
            <w:rPr>
              <w:color w:val="333333"/>
            </w:rPr>
          </w:rPrChange>
        </w:rPr>
        <w:t>possibl</w:t>
      </w:r>
      <w:r w:rsidR="00E05A13">
        <w:rPr>
          <w:rFonts w:eastAsia="Times New Roman"/>
          <w:color w:val="333333"/>
          <w:shd w:val="clear" w:color="auto" w:fill="FFFFFF"/>
        </w:rPr>
        <w:t>y</w:t>
      </w:r>
      <w:r w:rsidRPr="00386AFC">
        <w:rPr>
          <w:color w:val="333333"/>
          <w:shd w:val="clear" w:color="auto" w:fill="FFFFFF"/>
        </w:rPr>
        <w:t xml:space="preserve"> </w:t>
      </w:r>
      <w:r w:rsidR="00E05A13">
        <w:rPr>
          <w:color w:val="333333"/>
        </w:rPr>
        <w:t xml:space="preserve"> </w:t>
      </w:r>
      <w:r w:rsidRPr="00386AFC">
        <w:rPr>
          <w:color w:val="333333"/>
          <w:shd w:val="clear" w:color="auto" w:fill="FFFFFF"/>
        </w:rPr>
        <w:t>affect the distribution of aspen</w:t>
      </w:r>
      <w:r w:rsidR="00A83D5D">
        <w:rPr>
          <w:color w:val="333333"/>
          <w:shd w:val="clear" w:color="auto" w:fill="FFFFFF"/>
        </w:rPr>
        <w:fldChar w:fldCharType="begin" w:fldLock="1"/>
      </w:r>
      <w:r w:rsidR="00DD3902">
        <w:rPr>
          <w:color w:val="333333"/>
          <w:shd w:val="clear" w:color="auto" w:fill="FFFFFF"/>
        </w:rPr>
        <w:instrText>ADDIN CSL_CITATION {"citationItems":[{"id":"ITEM-1","itemData":{"ISSN":"0378-1127","author":[{"dropping-particle":"","family":"Worrall","given":"James J","non-dropping-particle":"","parse-names":false,"suffix":""},{"dropping-particle":"","family":"Rehfeldt","given":"Gerald E","non-dropping-particle":"","parse-names":false,"suffix":""},{"dropping-particle":"","family":"Hamann","given":"Andreas","non-dropping-particle":"","parse-names":false,"suffix":""},{"dropping-particle":"","family":"Hogg","given":"Edward H","non-dropping-particle":"","parse-names":false,"suffix":""},{"dropping-particle":"","family":"Marchetti","given":"Suzanne B","non-dropping-particle":"","parse-names":false,"suffix":""},{"dropping-particle":"","family":"Michaelian","given":"Michael","non-dropping-particle":"","parse-names":false,"suffix":""},{"dropping-particle":"","family":"Gray","given":"Laura K","non-dropping-particle":"","parse-names":false,"suffix":""}],"container-title":"Forest Ecology and Management","id":"ITEM-1","issued":{"date-parts":[["2013"]]},"page":"35-51","publisher":"Elsevier","title":"Recent declines of Populus tremuloides in North America linked to climate","type":"article-journal","volume":"299"},"uris":["http://www.mendeley.com/documents/?uuid=b30f375a-283e-4a0d-a4a6-dcdfade02c69"]},{"id":"ITEM-2","itemData":{"DOI":"10.1016/j.foreco.2009.06.005","ISSN":"03781127","abstract":"A bioclimate model predicting the presence or absence of aspen, Populus tremuloides, in western USA from climate variables was developed by using the Random Forests classification tree on Forest Inventory data from about 118,000 permanent sample plots. A reasonably parsimonious model used eight predictors to describe aspen's climate profile. Classification errors averaged 4.5%, most of which were errors of commission. The model was driven primarily by three variables: an annual dryness index, the ratio of summer to annual precipitation, and an interaction of growing season precipitation with the summer-winter temperature differential. Projecting the contemporary climate profile into the future climate provided by three General Circulation Models and two scenarios (SRES A2 and either B1 or B2) suggested that the area occupied by the profile should diminish rapidly over the course of the century, 6-41% by the decade surrounding 2030, 40-75% for that surrounding 2060, and 46-94% for 2090. The relevance of the climate profile to understanding climate-based responses is illustrated by relating trends in climate to the recent incidence of sudden aspen dieback that has plagued portions of the aspen distribution. Of the eight variables in the profile, four reached extreme values during 2000-2003, the period immediately preceding the appearance of damage in aerial surveys. © 2009.","author":[{"dropping-particle":"","family":"Rehfeldt","given":"Gerald E.","non-dropping-particle":"","parse-names":false,"suffix":""},{"dropping-particle":"","family":"Ferguson","given":"Dennis E.","non-dropping-particle":"","parse-names":false,"suffix":""},{"dropping-particle":"","family":"Crookston","given":"Nicholas L.","non-dropping-particle":"","parse-names":false,"suffix":""}],"container-title":"Forest Ecology and Management","id":"ITEM-2","issue":"11","issued":{"date-parts":[["2009","11","10"]]},"page":"2353-2364","title":"Aspen, climate, and sudden decline in western USA","type":"article-journal","volume":"258"},"uris":["http://www.mendeley.com/documents/?uuid=bf983d77-361d-39be-a56e-0ec03d68d557"]}],"mendeley":{"formattedCitation":"(Rehfeldt et al., 2009; Worrall et al., 2013)","plainTextFormattedCitation":"(Rehfeldt et al., 2009; Worrall et al., 2013)","previouslyFormattedCitation":"(Rehfeldt et al., 2009; Worrall et al., 2013)"},"properties":{"noteIndex":0},"schema":"https://github.com/citation-style-language/schema/raw/master/csl-citation.json"}</w:instrText>
      </w:r>
      <w:r w:rsidR="00A83D5D">
        <w:rPr>
          <w:color w:val="333333"/>
          <w:shd w:val="clear" w:color="auto" w:fill="FFFFFF"/>
        </w:rPr>
        <w:fldChar w:fldCharType="separate"/>
      </w:r>
      <w:r w:rsidR="00A83D5D" w:rsidRPr="00A83D5D">
        <w:rPr>
          <w:noProof/>
          <w:color w:val="333333"/>
          <w:shd w:val="clear" w:color="auto" w:fill="FFFFFF"/>
        </w:rPr>
        <w:t>(Rehfeldt et al., 2009; Worrall et al., 2013)</w:t>
      </w:r>
      <w:r w:rsidR="00A83D5D">
        <w:rPr>
          <w:color w:val="333333"/>
          <w:shd w:val="clear" w:color="auto" w:fill="FFFFFF"/>
        </w:rPr>
        <w:fldChar w:fldCharType="end"/>
      </w:r>
      <w:r w:rsidRPr="00386AFC">
        <w:rPr>
          <w:color w:val="333333"/>
          <w:shd w:val="clear" w:color="auto" w:fill="FFFFFF"/>
        </w:rPr>
        <w:t xml:space="preserve">. Current climate conditions suitable for aspen are projected to decline significantly by the end of the century across the entire country, resulting in a shift towards higher elevations, particularly in the Rocky Mountain Region </w:t>
      </w:r>
      <w:r w:rsidR="00662FAE">
        <w:rPr>
          <w:color w:val="333333"/>
          <w:shd w:val="clear" w:color="auto" w:fill="FFFFFF"/>
        </w:rPr>
        <w:t>(</w:t>
      </w:r>
      <w:r w:rsidRPr="445A55E1">
        <w:rPr>
          <w:color w:val="333333"/>
        </w:rPr>
        <w:fldChar w:fldCharType="begin" w:fldLock="1"/>
      </w:r>
      <w:ins w:id="8" w:author="Paudel,Asha" w:date="2023-06-01T21:50:00Z">
        <w:r w:rsidR="00662FAE">
          <w:rPr>
            <w:color w:val="333333"/>
          </w:rPr>
          <w:instrText>ADDIN CSL_CITATION {"citationItems":[{"id":"ITEM-1","itemData":{"DOI":"10.1016/j.foreco.2009.06.005","ISSN":"03781127","abstract":"A bioclimate model predicting the presence or absence of aspen, Populus tremuloides, in western USA from climate variables was developed by using the Random Forests classification tree on Forest Inventory data from about 118,000 permanent sample plots. A reasonably parsimonious model used eight predictors to describe aspen's climate profile. Classification errors averaged 4.5%, most of which were errors of commission. The model was driven primarily by three variables: an annual dryness index, the ratio of summer to annual precipitation, and an interaction of growing season precipitation with the summer-winter temperature differential. Projecting the contemporary climate profile into the future climate provided by three General Circulation Models and two scenarios (SRES A2 and either B1 or B2) suggested that the area occupied by the profile should diminish rapidly over the course of the century, 6-41% by the decade surrounding 2030, 40-75% for that surrounding 2060, and 46-94% for 2090. The relevance of the climate profile to understanding climate-based responses is illustrated by relating trends in climate to the recent incidence of sudden aspen dieback that has plagued portions of the aspen distribution. Of the eight variables in the profile, four reached extreme values during 2000-2003, the period immediately preceding the appearance of damage in aerial surveys. © 2009.","author":[{"dropping-particle":"","family":"Rehfeldt","given":"Gerald E.","non-dropping-particle":"","parse-names":false,"suffix":""},{"dropping-particle":"","family":"Ferguson","given":"Dennis E.","non-dropping-particle":"","parse-names":false,"suffix":""},{"dropping-particle":"","family":"Crookston","given":"Nicholas L.","non-dropping-particle":"","parse-names":false,"suffix":""}],"container-title":"Forest Ecology and Management","id":"ITEM-1","issue":"11","issued":{"date-parts":[["2009","11","10"]]},"page":"2353-2364","title":"Aspen, climate, and sudden decline in western USA","type":"article-journal","volume":"258"},"uris":["http://www.mendeley.com/documents/?uuid=bf983d77-361d-39be-a56e-0ec03d68d557"]}],"mendeley":{"formattedCitation":"(Rehfeldt et al., 2009)","manualFormatting":"Rehfeldt et al., 2009","plainTextFormattedCitation":"(Rehfeldt et al., 2009)","previouslyFormattedCitation":"(Rehfeldt et al., 2009)"},"properties":{"noteIndex":0},"schema":"https://github.com/citation-style-language/schema/raw/master/csl-citation.json"}</w:instrText>
        </w:r>
      </w:ins>
      <w:del w:id="9" w:author="Paudel,Asha" w:date="2023-06-01T21:50:00Z">
        <w:r w:rsidRPr="445A55E1" w:rsidDel="00662FAE">
          <w:rPr>
            <w:color w:val="333333"/>
          </w:rPr>
          <w:delInstrText>ADDIN CSL_CITATION {"citationItems":[{"id":"ITEM-1","itemData":{"DOI":"10.1016/j.foreco.2009.06.005","ISSN":"03781127","abstract":"A bioclimate model predicting the presence or absence of aspen, Populus tremuloides, in western USA from climate variables was developed by using the Random Forests classification tree on Forest Inventory data from about 118,000 permanent sample plots. A reasonably parsimonious model used eight predictors to describe aspen's climate profile. Classification errors averaged 4.5%, most of which were errors of commission. The model was driven primarily by three variables: an annual dryness index, the ratio of summer to annual precipitation, and an interaction of growing season precipitation with the summer-winter temperature differential. Projecting the contemporary climate profile into the future climate provided by three General Circulation Models and two scenarios (SRES A2 and either B1 or B2) suggested that the area occupied by the profile should diminish rapidly over the course of the century, 6-41% by the decade surrounding 2030, 40-75% for that surrounding 2060, and 46-94% for 2090. The relevance of the climate profile to understanding climate-based responses is illustrated by relating trends in climate to the recent incidence of sudden aspen dieback that has plagued portions of the aspen distribution. Of the eight variables in the profile, four reached extreme values during 2000-2003, the period immediately preceding the appearance of damage in aerial surveys. © 2009.","author":[{"dropping-particle":"","family":"Rehfeldt","given":"Gerald E.","non-dropping-particle":"","parse-names":false,"suffix":""},{"dropping-particle":"","family":"Ferguson","given":"Dennis E.","non-dropping-particle":"","parse-names":false,"suffix":""},{"dropping-particle":"","family":"Crookston","given":"Nicholas L.","non-dropping-particle":"","parse-names":false,"suffix":""}],"container-title":"Forest Ecology and Management","id":"ITEM-1","issue":"11","issued":{"date-parts":[["2009","11","10"]]},"page":"2353-2364","title":"Aspen, climate, and sudden decline in western USA","type":"article-journal","volume":"258"},"uris":["http://www.mendeley.com/documents/?uuid=bf983d77-361d-39be-a56e-0ec03d68d557"]}],"mendeley":{"formattedCitation":"(Rehfeldt et al., 2009)","manualFormatting":"Rehfeldt et al., (2009","plainTextFormattedCitation":"(Rehfeldt et al., 2009)","previouslyFormattedCitation":"(Rehfeldt et al., 2009)"},"properties":{"noteIndex":0},"schema":"https://github.com/citation-style-language/schema/raw/master/csl-citation.json"}</w:delInstrText>
        </w:r>
      </w:del>
      <w:r w:rsidRPr="445A55E1">
        <w:rPr>
          <w:color w:val="333333"/>
        </w:rPr>
        <w:fldChar w:fldCharType="separate"/>
      </w:r>
      <w:r w:rsidR="445A55E1" w:rsidRPr="445A55E1">
        <w:rPr>
          <w:noProof/>
          <w:color w:val="333333"/>
        </w:rPr>
        <w:t>Rehfeldt et al., 2009</w:t>
      </w:r>
      <w:r w:rsidRPr="445A55E1">
        <w:rPr>
          <w:color w:val="333333"/>
        </w:rPr>
        <w:fldChar w:fldCharType="end"/>
      </w:r>
      <w:r w:rsidR="445A55E1" w:rsidRPr="445A55E1">
        <w:rPr>
          <w:color w:val="333333"/>
        </w:rPr>
        <w:t>)</w:t>
      </w:r>
      <w:r w:rsidRPr="00386AFC">
        <w:rPr>
          <w:color w:val="333333"/>
          <w:shd w:val="clear" w:color="auto" w:fill="FFFFFF"/>
        </w:rPr>
        <w:t>.</w:t>
      </w:r>
      <w:r w:rsidR="0060035B">
        <w:rPr>
          <w:color w:val="333333"/>
          <w:shd w:val="clear" w:color="auto" w:fill="FFFFFF"/>
        </w:rPr>
        <w:t xml:space="preserve"> </w:t>
      </w:r>
      <w:r w:rsidRPr="00386AFC">
        <w:rPr>
          <w:color w:val="333333"/>
          <w:shd w:val="clear" w:color="auto" w:fill="FFFFFF"/>
        </w:rPr>
        <w:t xml:space="preserve"> </w:t>
      </w:r>
      <w:r w:rsidR="007D61D8" w:rsidRPr="00A83D5D">
        <w:rPr>
          <w:noProof/>
          <w:color w:val="333333"/>
          <w:shd w:val="clear" w:color="auto" w:fill="FFFFFF"/>
        </w:rPr>
        <w:t xml:space="preserve">Worrall et al., </w:t>
      </w:r>
      <w:r w:rsidR="007D61D8">
        <w:rPr>
          <w:noProof/>
          <w:color w:val="333333"/>
          <w:shd w:val="clear" w:color="auto" w:fill="FFFFFF"/>
        </w:rPr>
        <w:t>(</w:t>
      </w:r>
      <w:r w:rsidR="007D61D8" w:rsidRPr="00A83D5D">
        <w:rPr>
          <w:noProof/>
          <w:color w:val="333333"/>
          <w:shd w:val="clear" w:color="auto" w:fill="FFFFFF"/>
        </w:rPr>
        <w:t>2013</w:t>
      </w:r>
      <w:r w:rsidR="007D61D8">
        <w:rPr>
          <w:noProof/>
          <w:color w:val="333333"/>
          <w:shd w:val="clear" w:color="auto" w:fill="FFFFFF"/>
        </w:rPr>
        <w:t xml:space="preserve">) predicted significant </w:t>
      </w:r>
      <w:r w:rsidR="00C21B7B">
        <w:rPr>
          <w:noProof/>
          <w:color w:val="333333"/>
          <w:shd w:val="clear" w:color="auto" w:fill="FFFFFF"/>
        </w:rPr>
        <w:t xml:space="preserve">loss in </w:t>
      </w:r>
      <w:r w:rsidR="00390A7D">
        <w:rPr>
          <w:noProof/>
          <w:color w:val="333333"/>
          <w:shd w:val="clear" w:color="auto" w:fill="FFFFFF"/>
        </w:rPr>
        <w:t xml:space="preserve">current </w:t>
      </w:r>
      <w:r w:rsidR="00C21B7B">
        <w:rPr>
          <w:noProof/>
          <w:color w:val="333333"/>
          <w:shd w:val="clear" w:color="auto" w:fill="FFFFFF"/>
        </w:rPr>
        <w:t>aspen forest cover</w:t>
      </w:r>
      <w:r w:rsidR="00327462">
        <w:rPr>
          <w:noProof/>
          <w:color w:val="333333"/>
          <w:shd w:val="clear" w:color="auto" w:fill="FFFFFF"/>
        </w:rPr>
        <w:t xml:space="preserve"> from drier regions of the USA and Mexico</w:t>
      </w:r>
      <w:r w:rsidR="00C21B7B">
        <w:rPr>
          <w:noProof/>
          <w:color w:val="333333"/>
          <w:shd w:val="clear" w:color="auto" w:fill="FFFFFF"/>
        </w:rPr>
        <w:t xml:space="preserve"> mainly due to drought</w:t>
      </w:r>
      <w:r w:rsidR="00390A7D">
        <w:rPr>
          <w:noProof/>
          <w:color w:val="333333"/>
          <w:shd w:val="clear" w:color="auto" w:fill="FFFFFF"/>
        </w:rPr>
        <w:t xml:space="preserve"> stress</w:t>
      </w:r>
      <w:r w:rsidR="00C21B7B">
        <w:rPr>
          <w:noProof/>
          <w:color w:val="333333"/>
          <w:shd w:val="clear" w:color="auto" w:fill="FFFFFF"/>
        </w:rPr>
        <w:t xml:space="preserve"> </w:t>
      </w:r>
      <w:r w:rsidR="00390A7D">
        <w:rPr>
          <w:noProof/>
          <w:color w:val="333333"/>
          <w:shd w:val="clear" w:color="auto" w:fill="FFFFFF"/>
        </w:rPr>
        <w:t>and insect</w:t>
      </w:r>
      <w:r w:rsidR="007D61D8">
        <w:rPr>
          <w:noProof/>
          <w:color w:val="333333"/>
          <w:shd w:val="clear" w:color="auto" w:fill="FFFFFF"/>
        </w:rPr>
        <w:t xml:space="preserve"> </w:t>
      </w:r>
      <w:r w:rsidR="00327462">
        <w:rPr>
          <w:noProof/>
          <w:color w:val="333333"/>
          <w:shd w:val="clear" w:color="auto" w:fill="FFFFFF"/>
        </w:rPr>
        <w:t xml:space="preserve">defoliation. </w:t>
      </w:r>
      <w:r w:rsidRPr="00386AFC">
        <w:rPr>
          <w:color w:val="333333"/>
          <w:shd w:val="clear" w:color="auto" w:fill="FFFFFF"/>
        </w:rPr>
        <w:t>While numerous studies have examined the distribution of plant species in relation to abiotic factors, there remains a gap in our understanding of the complex role these factors play in mountainous terrain.</w:t>
      </w:r>
    </w:p>
    <w:p w14:paraId="44ED7A1C" w14:textId="434E9286" w:rsidR="007A6D84" w:rsidRPr="0023048D" w:rsidRDefault="00386AFC" w:rsidP="0023048D">
      <w:pPr>
        <w:spacing w:line="360" w:lineRule="auto"/>
        <w:rPr>
          <w:rStyle w:val="normaltextrun"/>
          <w:color w:val="333333"/>
          <w:shd w:val="clear" w:color="auto" w:fill="FFFFFF"/>
        </w:rPr>
      </w:pPr>
      <w:r w:rsidRPr="00386AFC">
        <w:rPr>
          <w:color w:val="333333"/>
          <w:shd w:val="clear" w:color="auto" w:fill="FFFFFF"/>
        </w:rPr>
        <w:t xml:space="preserve">To address this knowledge gap, we incorporated soil properties, in addition to topography and </w:t>
      </w:r>
      <w:r w:rsidRPr="445A55E1">
        <w:rPr>
          <w:rFonts w:eastAsia="Times New Roman"/>
          <w:color w:val="333333"/>
          <w:shd w:val="clear" w:color="auto" w:fill="FFFFFF"/>
          <w:rPrChange w:id="10" w:author="Hart,Sarah" w:date="2023-06-01T13:46:00Z">
            <w:rPr>
              <w:color w:val="333333"/>
            </w:rPr>
          </w:rPrChange>
        </w:rPr>
        <w:t>climate,</w:t>
      </w:r>
      <w:r w:rsidRPr="00386AFC">
        <w:rPr>
          <w:color w:val="333333"/>
          <w:shd w:val="clear" w:color="auto" w:fill="FFFFFF"/>
        </w:rPr>
        <w:t xml:space="preserve"> to gain a better understanding of the ecological niches of aspen trees. This approach was inspired by other studies that used species distribution models (SDMs) in mountainous regions, such as the research conducted </w:t>
      </w:r>
      <w:r w:rsidR="005315EF">
        <w:rPr>
          <w:color w:val="333333"/>
          <w:shd w:val="clear" w:color="auto" w:fill="FFFFFF"/>
        </w:rPr>
        <w:t xml:space="preserve">by </w:t>
      </w:r>
      <w:r w:rsidR="005315EF">
        <w:rPr>
          <w:color w:val="333333"/>
          <w:shd w:val="clear" w:color="auto" w:fill="FFFFFF"/>
        </w:rPr>
        <w:fldChar w:fldCharType="begin" w:fldLock="1"/>
      </w:r>
      <w:r w:rsidR="0023048D">
        <w:rPr>
          <w:color w:val="333333"/>
          <w:shd w:val="clear" w:color="auto" w:fill="FFFFFF"/>
        </w:rPr>
        <w:instrText>ADDIN CSL_CITATION {"citationItems":[{"id":"ITEM-1","itemData":{"ISSN":"0309-1333","author":[{"dropping-particle":"","family":"Buri","given":"Aline","non-dropping-particle":"","parse-names":false,"suffix":""},{"dropping-particle":"","family":"Cianfrani","given":"Carmen","non-dropping-particle":"","parse-names":false,"suffix":""},{"dropping-particle":"","family":"Pinto-Figueroa","given":"Eric","non-dropping-particle":"","parse-names":false,"suffix":""},{"dropping-particle":"","family":"Yashiro","given":"Erika","non-dropping-particle":"","parse-names":false,"suffix":""},{"dropping-particle":"","family":"Spangenberg","given":"Jorge E","non-dropping-particle":"","parse-names":false,"suffix":""},{"dropping-particle":"","family":"Adatte","given":"Thierry","non-dropping-particle":"","parse-names":false,"suffix":""},{"dropping-particle":"","family":"Verrecchia","given":"Eric","non-dropping-particle":"","parse-names":false,"suffix":""},{"dropping-particle":"","family":"Guisan","given":"Antoine","non-dropping-particle":"","parse-names":false,"suffix":""},{"dropping-particle":"","family":"Pradervand","given":"Jean-Nicolas","non-dropping-particle":"","parse-names":false,"suffix":""}],"container-title":"Progress in Physical Geography","id":"ITEM-1","issue":"6","issued":{"date-parts":[["2017"]]},"page":"703-722","publisher":"SAGE Publications Sage UK: London, England","title":"Soil factors improve predictions of plant species distribution in a mountain environment","type":"article-journal","volume":"41"},"uris":["http://www.mendeley.com/documents/?uuid=406f2dba-e138-4e48-9549-78260fe8899c"]},{"id":"ITEM-2","itemData":{"ISSN":"2045-7758","author":[{"dropping-particle":"","family":"Walthert","given":"Lorenz","non-dropping-particle":"","parse-names":false,"suffix":""},{"dropping-particle":"","family":"Meier","given":"Eliane Seraina","non-dropping-particle":"","parse-names":false,"suffix":""}],"container-title":"Ecology and Evolution","id":"ITEM-2","issue":"22","issued":{"date-parts":[["2017"]]},"page":"9473-9484","publisher":"Wiley Online Library","title":"Tree species distribution in temperate forests is more influenced by soil than by climate","type":"article-journal","volume":"7"},"uris":["http://www.mendeley.com/documents/?uuid=7114ba45-b73e-44a2-9faa-b98115fc2974"]}],"mendeley":{"formattedCitation":"(Buri et al., 2017; Walthert and Meier, 2017)","manualFormatting":"Buri et al., (2017) and Walthert and Meier, (2017)","plainTextFormattedCitation":"(Buri et al., 2017; Walthert and Meier, 2017)","previouslyFormattedCitation":"(Buri et al., 2017; Walthert and Meier, 2017)"},"properties":{"noteIndex":0},"schema":"https://github.com/citation-style-language/schema/raw/master/csl-citation.json"}</w:instrText>
      </w:r>
      <w:r w:rsidR="005315EF">
        <w:rPr>
          <w:color w:val="333333"/>
          <w:shd w:val="clear" w:color="auto" w:fill="FFFFFF"/>
        </w:rPr>
        <w:fldChar w:fldCharType="separate"/>
      </w:r>
      <w:r w:rsidR="005315EF" w:rsidRPr="00220B78">
        <w:rPr>
          <w:noProof/>
          <w:color w:val="333333"/>
          <w:shd w:val="clear" w:color="auto" w:fill="FFFFFF"/>
        </w:rPr>
        <w:t xml:space="preserve">Buri et al., </w:t>
      </w:r>
      <w:r w:rsidR="005315EF">
        <w:rPr>
          <w:noProof/>
          <w:color w:val="333333"/>
          <w:shd w:val="clear" w:color="auto" w:fill="FFFFFF"/>
        </w:rPr>
        <w:t>(</w:t>
      </w:r>
      <w:r w:rsidR="005315EF" w:rsidRPr="00220B78">
        <w:rPr>
          <w:noProof/>
          <w:color w:val="333333"/>
          <w:shd w:val="clear" w:color="auto" w:fill="FFFFFF"/>
        </w:rPr>
        <w:t>2017</w:t>
      </w:r>
      <w:r w:rsidR="005315EF">
        <w:rPr>
          <w:noProof/>
          <w:color w:val="333333"/>
          <w:shd w:val="clear" w:color="auto" w:fill="FFFFFF"/>
        </w:rPr>
        <w:t>) and</w:t>
      </w:r>
      <w:r w:rsidR="005315EF" w:rsidRPr="00220B78">
        <w:rPr>
          <w:noProof/>
          <w:color w:val="333333"/>
          <w:shd w:val="clear" w:color="auto" w:fill="FFFFFF"/>
        </w:rPr>
        <w:t xml:space="preserve"> Walthert and Meier</w:t>
      </w:r>
      <w:r w:rsidR="0023048D">
        <w:rPr>
          <w:noProof/>
          <w:color w:val="333333"/>
          <w:shd w:val="clear" w:color="auto" w:fill="FFFFFF"/>
        </w:rPr>
        <w:t>, (</w:t>
      </w:r>
      <w:r w:rsidR="005315EF" w:rsidRPr="00220B78">
        <w:rPr>
          <w:noProof/>
          <w:color w:val="333333"/>
          <w:shd w:val="clear" w:color="auto" w:fill="FFFFFF"/>
        </w:rPr>
        <w:t>2017)</w:t>
      </w:r>
      <w:r w:rsidR="005315EF">
        <w:rPr>
          <w:color w:val="333333"/>
          <w:shd w:val="clear" w:color="auto" w:fill="FFFFFF"/>
        </w:rPr>
        <w:fldChar w:fldCharType="end"/>
      </w:r>
      <w:r w:rsidRPr="00386AFC">
        <w:rPr>
          <w:color w:val="333333"/>
          <w:shd w:val="clear" w:color="auto" w:fill="FFFFFF"/>
        </w:rPr>
        <w:t xml:space="preserve"> in the Swiss Alps. By incorporating edaphic information along with topographic and climatic predictors, these studies significantly improved the predictive accuracy of SDMs for plant species distribution over larger spatial scales.</w:t>
      </w:r>
    </w:p>
    <w:p w14:paraId="38AAC47D" w14:textId="483485B8" w:rsidR="00587058" w:rsidRDefault="00587058" w:rsidP="00587058">
      <w:pPr>
        <w:spacing w:line="360" w:lineRule="auto"/>
        <w:rPr>
          <w:color w:val="333333"/>
          <w:shd w:val="clear" w:color="auto" w:fill="FFFFFF"/>
        </w:rPr>
      </w:pPr>
      <w:r w:rsidRPr="00EE0720">
        <w:rPr>
          <w:color w:val="333333"/>
          <w:shd w:val="clear" w:color="auto" w:fill="FFFFFF"/>
        </w:rPr>
        <w:lastRenderedPageBreak/>
        <w:t>Species distribution models (SDMs) commonly depend on conventional approaches for documenting species presence in natural habitats. Nevertheless, these methods possess inherent limitations, particularly concerning the inadequate inclusion of samples from smaller, easily accessible regions. As a result, they often fail to adequately represent samples of specific species that cover a wide geographic range. Furthermore, they tend to overlook representation from areas with extreme geographical obstacles or those situated in highly remote locations. T</w:t>
      </w:r>
      <w:r w:rsidRPr="003B6356">
        <w:rPr>
          <w:color w:val="333333"/>
          <w:shd w:val="clear" w:color="auto" w:fill="FFFFFF"/>
        </w:rPr>
        <w:t xml:space="preserve">he advancement of technology and </w:t>
      </w:r>
      <w:r w:rsidRPr="00EE0720">
        <w:rPr>
          <w:color w:val="333333"/>
          <w:shd w:val="clear" w:color="auto" w:fill="FFFFFF"/>
        </w:rPr>
        <w:t>high-resolution</w:t>
      </w:r>
      <w:r w:rsidRPr="003B6356">
        <w:rPr>
          <w:color w:val="333333"/>
          <w:shd w:val="clear" w:color="auto" w:fill="FFFFFF"/>
        </w:rPr>
        <w:t xml:space="preserve"> imagery </w:t>
      </w:r>
      <w:r w:rsidRPr="00EE0720">
        <w:rPr>
          <w:color w:val="333333"/>
          <w:shd w:val="clear" w:color="auto" w:fill="FFFFFF"/>
        </w:rPr>
        <w:t xml:space="preserve">overcomes this limitation and </w:t>
      </w:r>
      <w:r w:rsidRPr="003B6356">
        <w:rPr>
          <w:color w:val="333333"/>
          <w:shd w:val="clear" w:color="auto" w:fill="FFFFFF"/>
        </w:rPr>
        <w:t xml:space="preserve">provides opportunity to stratify the presence data by </w:t>
      </w:r>
      <w:proofErr w:type="gramStart"/>
      <w:r w:rsidRPr="003B6356">
        <w:rPr>
          <w:color w:val="333333"/>
          <w:shd w:val="clear" w:color="auto" w:fill="FFFFFF"/>
        </w:rPr>
        <w:t>a number of</w:t>
      </w:r>
      <w:proofErr w:type="gramEnd"/>
      <w:r w:rsidRPr="003B6356">
        <w:rPr>
          <w:color w:val="333333"/>
          <w:shd w:val="clear" w:color="auto" w:fill="FFFFFF"/>
        </w:rPr>
        <w:t xml:space="preserve"> factors and allows us to have samples across variability of aspect, slope, elevation and geographically challenging areas</w:t>
      </w:r>
      <w:r>
        <w:rPr>
          <w:color w:val="333333"/>
          <w:shd w:val="clear" w:color="auto" w:fill="FFFFFF"/>
        </w:rPr>
        <w:t xml:space="preserve"> at larger scales</w:t>
      </w:r>
      <w:r w:rsidRPr="003B6356">
        <w:rPr>
          <w:color w:val="333333"/>
          <w:shd w:val="clear" w:color="auto" w:fill="FFFFFF"/>
        </w:rPr>
        <w:t xml:space="preserve">. </w:t>
      </w:r>
      <w:r w:rsidR="00125ECB" w:rsidRPr="445A55E1">
        <w:rPr>
          <w:color w:val="333333"/>
        </w:rPr>
        <w:t>Relative to previous research, here we</w:t>
      </w:r>
      <w:r w:rsidR="00125ECB">
        <w:rPr>
          <w:color w:val="333333"/>
        </w:rPr>
        <w:t xml:space="preserve"> used </w:t>
      </w:r>
      <w:r w:rsidR="00A40CDE">
        <w:rPr>
          <w:color w:val="333333"/>
        </w:rPr>
        <w:t>species occurrence data</w:t>
      </w:r>
      <w:r w:rsidR="0087430E">
        <w:rPr>
          <w:color w:val="333333"/>
        </w:rPr>
        <w:t xml:space="preserve"> collected by Sentinel-2 </w:t>
      </w:r>
      <w:r w:rsidR="00937C7B">
        <w:rPr>
          <w:color w:val="333333"/>
        </w:rPr>
        <w:t>that are</w:t>
      </w:r>
      <w:r w:rsidR="00A40CDE">
        <w:rPr>
          <w:color w:val="333333"/>
        </w:rPr>
        <w:t xml:space="preserve"> </w:t>
      </w:r>
      <w:r w:rsidR="00937C7B">
        <w:rPr>
          <w:color w:val="333333"/>
        </w:rPr>
        <w:t xml:space="preserve">gives </w:t>
      </w:r>
      <w:r w:rsidR="00A40CDE">
        <w:rPr>
          <w:color w:val="333333"/>
        </w:rPr>
        <w:t xml:space="preserve">high resolution </w:t>
      </w:r>
      <w:r w:rsidR="00937C7B">
        <w:rPr>
          <w:color w:val="333333"/>
        </w:rPr>
        <w:t xml:space="preserve">imagery </w:t>
      </w:r>
      <w:r w:rsidR="00A40CDE">
        <w:rPr>
          <w:color w:val="333333"/>
        </w:rPr>
        <w:t xml:space="preserve">of 10 m </w:t>
      </w:r>
      <w:r w:rsidR="00937C7B">
        <w:rPr>
          <w:color w:val="333333"/>
        </w:rPr>
        <w:t>resolution</w:t>
      </w:r>
      <w:r w:rsidR="004479E3">
        <w:rPr>
          <w:color w:val="333333"/>
        </w:rPr>
        <w:t xml:space="preserve"> </w:t>
      </w:r>
      <w:r w:rsidR="00A40CDE">
        <w:rPr>
          <w:color w:val="333333"/>
        </w:rPr>
        <w:t>cover</w:t>
      </w:r>
      <w:r w:rsidR="004479E3">
        <w:rPr>
          <w:color w:val="333333"/>
        </w:rPr>
        <w:t>ing</w:t>
      </w:r>
      <w:r w:rsidR="00A40CDE">
        <w:rPr>
          <w:color w:val="333333"/>
        </w:rPr>
        <w:t xml:space="preserve"> the aspen </w:t>
      </w:r>
      <w:r w:rsidR="00292A02">
        <w:rPr>
          <w:color w:val="333333"/>
        </w:rPr>
        <w:t xml:space="preserve">distribution over a broad range of area regardless of complex mountainous terrain of </w:t>
      </w:r>
      <w:r w:rsidR="00917CB9">
        <w:rPr>
          <w:color w:val="333333"/>
        </w:rPr>
        <w:t>the Southern Rocky Mountains.</w:t>
      </w:r>
    </w:p>
    <w:p w14:paraId="004F9EAA" w14:textId="2AB673FF" w:rsidR="005447B4" w:rsidRDefault="00EB7525" w:rsidP="005447B4">
      <w:pPr>
        <w:spacing w:line="360" w:lineRule="auto"/>
        <w:rPr>
          <w:color w:val="333333"/>
          <w:shd w:val="clear" w:color="auto" w:fill="FFFFFF"/>
        </w:rPr>
      </w:pPr>
      <w:r>
        <w:rPr>
          <w:color w:val="333333"/>
          <w:shd w:val="clear" w:color="auto" w:fill="FFFFFF"/>
        </w:rPr>
        <w:t>Our main</w:t>
      </w:r>
      <w:r w:rsidRPr="003109B5">
        <w:rPr>
          <w:color w:val="333333"/>
          <w:shd w:val="clear" w:color="auto" w:fill="FFFFFF"/>
        </w:rPr>
        <w:t xml:space="preserve"> aim</w:t>
      </w:r>
      <w:r w:rsidR="005D043E">
        <w:rPr>
          <w:color w:val="333333"/>
          <w:shd w:val="clear" w:color="auto" w:fill="FFFFFF"/>
        </w:rPr>
        <w:t xml:space="preserve"> was</w:t>
      </w:r>
      <w:r w:rsidRPr="003109B5">
        <w:rPr>
          <w:color w:val="333333"/>
          <w:shd w:val="clear" w:color="auto" w:fill="FFFFFF"/>
        </w:rPr>
        <w:t xml:space="preserve"> to </w:t>
      </w:r>
      <w:r w:rsidR="00FD410D">
        <w:rPr>
          <w:color w:val="333333"/>
          <w:shd w:val="clear" w:color="auto" w:fill="FFFFFF"/>
        </w:rPr>
        <w:t xml:space="preserve">understand the </w:t>
      </w:r>
      <w:r w:rsidRPr="003109B5">
        <w:rPr>
          <w:color w:val="333333"/>
          <w:shd w:val="clear" w:color="auto" w:fill="FFFFFF"/>
        </w:rPr>
        <w:t>potential impacts of climate change</w:t>
      </w:r>
      <w:r w:rsidR="00FD410D">
        <w:rPr>
          <w:color w:val="333333"/>
          <w:shd w:val="clear" w:color="auto" w:fill="FFFFFF"/>
        </w:rPr>
        <w:t xml:space="preserve"> on the current and future </w:t>
      </w:r>
      <w:r w:rsidR="00125D11">
        <w:rPr>
          <w:color w:val="333333"/>
          <w:shd w:val="clear" w:color="auto" w:fill="FFFFFF"/>
        </w:rPr>
        <w:t>distribution</w:t>
      </w:r>
      <w:r w:rsidR="00FD410D">
        <w:rPr>
          <w:color w:val="333333"/>
          <w:shd w:val="clear" w:color="auto" w:fill="FFFFFF"/>
        </w:rPr>
        <w:t xml:space="preserve"> of aspen across the complex </w:t>
      </w:r>
      <w:r w:rsidR="003245C8">
        <w:rPr>
          <w:color w:val="333333"/>
          <w:shd w:val="clear" w:color="auto" w:fill="FFFFFF"/>
        </w:rPr>
        <w:t>topographic</w:t>
      </w:r>
      <w:r w:rsidR="00FD410D">
        <w:rPr>
          <w:color w:val="333333"/>
          <w:shd w:val="clear" w:color="auto" w:fill="FFFFFF"/>
        </w:rPr>
        <w:t xml:space="preserve"> and edaphic conditions of the </w:t>
      </w:r>
      <w:r w:rsidR="00125D11">
        <w:rPr>
          <w:color w:val="333333"/>
          <w:shd w:val="clear" w:color="auto" w:fill="FFFFFF"/>
        </w:rPr>
        <w:t>Southern</w:t>
      </w:r>
      <w:r w:rsidR="00FD410D">
        <w:rPr>
          <w:color w:val="333333"/>
          <w:shd w:val="clear" w:color="auto" w:fill="FFFFFF"/>
        </w:rPr>
        <w:t xml:space="preserve"> Rocky Mountain</w:t>
      </w:r>
      <w:r w:rsidR="003245C8">
        <w:rPr>
          <w:color w:val="333333"/>
          <w:shd w:val="clear" w:color="auto" w:fill="FFFFFF"/>
        </w:rPr>
        <w:t xml:space="preserve"> Ecoregion</w:t>
      </w:r>
      <w:r w:rsidRPr="003109B5">
        <w:rPr>
          <w:color w:val="333333"/>
          <w:shd w:val="clear" w:color="auto" w:fill="FFFFFF"/>
        </w:rPr>
        <w:t>.</w:t>
      </w:r>
      <w:r>
        <w:rPr>
          <w:color w:val="333333"/>
          <w:shd w:val="clear" w:color="auto" w:fill="FFFFFF"/>
        </w:rPr>
        <w:t xml:space="preserve"> </w:t>
      </w:r>
      <w:r w:rsidR="00125D11">
        <w:rPr>
          <w:color w:val="333333"/>
          <w:shd w:val="clear" w:color="auto" w:fill="FFFFFF"/>
        </w:rPr>
        <w:t>Specifically</w:t>
      </w:r>
      <w:r>
        <w:rPr>
          <w:color w:val="333333"/>
          <w:shd w:val="clear" w:color="auto" w:fill="FFFFFF"/>
        </w:rPr>
        <w:t xml:space="preserve">, </w:t>
      </w:r>
      <w:r w:rsidR="005447B4" w:rsidRPr="003109B5">
        <w:rPr>
          <w:color w:val="333333"/>
          <w:shd w:val="clear" w:color="auto" w:fill="FFFFFF"/>
        </w:rPr>
        <w:t>objective</w:t>
      </w:r>
      <w:r w:rsidR="005447B4">
        <w:rPr>
          <w:color w:val="333333"/>
          <w:shd w:val="clear" w:color="auto" w:fill="FFFFFF"/>
        </w:rPr>
        <w:t>s</w:t>
      </w:r>
      <w:r w:rsidR="005447B4" w:rsidRPr="003109B5">
        <w:rPr>
          <w:color w:val="333333"/>
          <w:shd w:val="clear" w:color="auto" w:fill="FFFFFF"/>
        </w:rPr>
        <w:t xml:space="preserve"> </w:t>
      </w:r>
      <w:r w:rsidR="005447B4">
        <w:rPr>
          <w:color w:val="333333"/>
          <w:shd w:val="clear" w:color="auto" w:fill="FFFFFF"/>
        </w:rPr>
        <w:t xml:space="preserve">were to: </w:t>
      </w:r>
    </w:p>
    <w:p w14:paraId="742AE579" w14:textId="223141DA" w:rsidR="00192446" w:rsidRDefault="005447B4" w:rsidP="008218C3">
      <w:pPr>
        <w:pStyle w:val="ListParagraph"/>
        <w:numPr>
          <w:ilvl w:val="0"/>
          <w:numId w:val="1"/>
        </w:numPr>
        <w:spacing w:line="360" w:lineRule="auto"/>
        <w:rPr>
          <w:color w:val="333333"/>
          <w:shd w:val="clear" w:color="auto" w:fill="FFFFFF"/>
        </w:rPr>
      </w:pPr>
      <w:r>
        <w:rPr>
          <w:color w:val="333333"/>
          <w:shd w:val="clear" w:color="auto" w:fill="FFFFFF"/>
        </w:rPr>
        <w:t>Understand what environmental factors (</w:t>
      </w:r>
      <w:r w:rsidR="00102647">
        <w:rPr>
          <w:color w:val="333333"/>
          <w:shd w:val="clear" w:color="auto" w:fill="FFFFFF"/>
        </w:rPr>
        <w:t>c</w:t>
      </w:r>
      <w:r>
        <w:rPr>
          <w:color w:val="333333"/>
          <w:shd w:val="clear" w:color="auto" w:fill="FFFFFF"/>
        </w:rPr>
        <w:t xml:space="preserve">limatic, </w:t>
      </w:r>
      <w:r w:rsidR="00102647">
        <w:rPr>
          <w:color w:val="333333"/>
          <w:shd w:val="clear" w:color="auto" w:fill="FFFFFF"/>
        </w:rPr>
        <w:t>t</w:t>
      </w:r>
      <w:r>
        <w:rPr>
          <w:color w:val="333333"/>
          <w:shd w:val="clear" w:color="auto" w:fill="FFFFFF"/>
        </w:rPr>
        <w:t xml:space="preserve">opographic, and </w:t>
      </w:r>
      <w:r w:rsidR="00102647">
        <w:rPr>
          <w:color w:val="333333"/>
          <w:shd w:val="clear" w:color="auto" w:fill="FFFFFF"/>
        </w:rPr>
        <w:t>e</w:t>
      </w:r>
      <w:r>
        <w:rPr>
          <w:color w:val="333333"/>
          <w:shd w:val="clear" w:color="auto" w:fill="FFFFFF"/>
        </w:rPr>
        <w:t xml:space="preserve">daphic) are important </w:t>
      </w:r>
      <w:r w:rsidRPr="002365BD">
        <w:rPr>
          <w:color w:val="333333"/>
          <w:shd w:val="clear" w:color="auto" w:fill="FFFFFF"/>
        </w:rPr>
        <w:t>in</w:t>
      </w:r>
      <w:r>
        <w:rPr>
          <w:color w:val="333333"/>
          <w:shd w:val="clear" w:color="auto" w:fill="FFFFFF"/>
        </w:rPr>
        <w:t xml:space="preserve"> </w:t>
      </w:r>
      <w:r w:rsidRPr="00767224">
        <w:rPr>
          <w:rFonts w:eastAsia="Times New Roman"/>
          <w:color w:val="333333"/>
          <w:shd w:val="clear" w:color="auto" w:fill="FFFFFF"/>
        </w:rPr>
        <w:t>predicting the</w:t>
      </w:r>
      <w:r>
        <w:rPr>
          <w:color w:val="333333"/>
          <w:shd w:val="clear" w:color="auto" w:fill="FFFFFF"/>
        </w:rPr>
        <w:t xml:space="preserve"> distribution of Aspen </w:t>
      </w:r>
      <w:r w:rsidRPr="00767224">
        <w:rPr>
          <w:rFonts w:eastAsia="Times New Roman"/>
          <w:color w:val="333333"/>
          <w:shd w:val="clear" w:color="auto" w:fill="FFFFFF"/>
        </w:rPr>
        <w:t>in the</w:t>
      </w:r>
      <w:r>
        <w:rPr>
          <w:color w:val="333333"/>
          <w:shd w:val="clear" w:color="auto" w:fill="FFFFFF"/>
        </w:rPr>
        <w:t xml:space="preserve"> SRME region</w:t>
      </w:r>
      <w:r w:rsidR="00867D7F">
        <w:rPr>
          <w:color w:val="333333"/>
          <w:shd w:val="clear" w:color="auto" w:fill="FFFFFF"/>
        </w:rPr>
        <w:t>.</w:t>
      </w:r>
    </w:p>
    <w:p w14:paraId="0C38460D" w14:textId="4A6BF2A4" w:rsidR="005447B4" w:rsidRPr="00192446" w:rsidRDefault="000A1327" w:rsidP="00192446">
      <w:pPr>
        <w:pStyle w:val="ListParagraph"/>
        <w:numPr>
          <w:ilvl w:val="0"/>
          <w:numId w:val="1"/>
        </w:numPr>
        <w:spacing w:line="360" w:lineRule="auto"/>
        <w:rPr>
          <w:color w:val="333333"/>
          <w:shd w:val="clear" w:color="auto" w:fill="FFFFFF"/>
        </w:rPr>
      </w:pPr>
      <w:r w:rsidRPr="00192446">
        <w:rPr>
          <w:color w:val="333333"/>
          <w:shd w:val="clear" w:color="auto" w:fill="FFFFFF"/>
        </w:rPr>
        <w:t>Pr</w:t>
      </w:r>
      <w:r w:rsidR="00F64C30" w:rsidRPr="00192446">
        <w:rPr>
          <w:color w:val="333333"/>
          <w:shd w:val="clear" w:color="auto" w:fill="FFFFFF"/>
        </w:rPr>
        <w:t>edict and q</w:t>
      </w:r>
      <w:r w:rsidR="005447B4" w:rsidRPr="00192446">
        <w:rPr>
          <w:color w:val="333333"/>
          <w:shd w:val="clear" w:color="auto" w:fill="FFFFFF"/>
        </w:rPr>
        <w:t>uantify the changes in aspen habitat suitability</w:t>
      </w:r>
      <w:r w:rsidR="00102647">
        <w:rPr>
          <w:color w:val="333333"/>
        </w:rPr>
        <w:t xml:space="preserve"> </w:t>
      </w:r>
      <w:r w:rsidR="005447B4" w:rsidRPr="00192446">
        <w:rPr>
          <w:color w:val="333333"/>
          <w:shd w:val="clear" w:color="auto" w:fill="FFFFFF"/>
        </w:rPr>
        <w:t xml:space="preserve">under   climate change scenarios that describe </w:t>
      </w:r>
      <w:r w:rsidR="004479E3" w:rsidRPr="00192446">
        <w:rPr>
          <w:color w:val="333333"/>
          <w:shd w:val="clear" w:color="auto" w:fill="FFFFFF"/>
        </w:rPr>
        <w:t>moderate</w:t>
      </w:r>
      <w:r w:rsidR="005447B4" w:rsidRPr="00192446">
        <w:rPr>
          <w:color w:val="333333"/>
          <w:shd w:val="clear" w:color="auto" w:fill="FFFFFF"/>
        </w:rPr>
        <w:t xml:space="preserve"> and high carbon emissions</w:t>
      </w:r>
      <w:r w:rsidR="00E05E53">
        <w:rPr>
          <w:color w:val="333333"/>
          <w:shd w:val="clear" w:color="auto" w:fill="FFFFFF"/>
        </w:rPr>
        <w:t xml:space="preserve">. </w:t>
      </w:r>
    </w:p>
    <w:p w14:paraId="0F36BF47" w14:textId="54C00967" w:rsidR="00F12384" w:rsidRPr="00711CBD" w:rsidRDefault="00F12384" w:rsidP="445A55E1">
      <w:pPr>
        <w:spacing w:line="360" w:lineRule="auto"/>
        <w:rPr>
          <w:b/>
          <w:bCs/>
          <w:color w:val="333333"/>
          <w:shd w:val="clear" w:color="auto" w:fill="FFFFFF"/>
          <w:rPrChange w:id="11" w:author="Guest User" w:date="2023-06-01T13:23:00Z">
            <w:rPr>
              <w:color w:val="333333"/>
            </w:rPr>
          </w:rPrChange>
        </w:rPr>
      </w:pPr>
      <w:r w:rsidRPr="445A55E1">
        <w:rPr>
          <w:b/>
          <w:bCs/>
          <w:color w:val="333333"/>
          <w:shd w:val="clear" w:color="auto" w:fill="FFFFFF"/>
          <w:rPrChange w:id="12" w:author="Guest User" w:date="2023-06-01T13:23:00Z">
            <w:rPr>
              <w:color w:val="333333"/>
            </w:rPr>
          </w:rPrChange>
        </w:rPr>
        <w:t>Method</w:t>
      </w:r>
      <w:r w:rsidR="0D4DE5B1" w:rsidRPr="445A55E1">
        <w:rPr>
          <w:b/>
          <w:bCs/>
          <w:color w:val="333333"/>
          <w:shd w:val="clear" w:color="auto" w:fill="FFFFFF"/>
          <w:rPrChange w:id="13" w:author="Guest User" w:date="2023-06-01T13:23:00Z">
            <w:rPr>
              <w:color w:val="333333"/>
            </w:rPr>
          </w:rPrChange>
        </w:rPr>
        <w:t>s</w:t>
      </w:r>
    </w:p>
    <w:p w14:paraId="03140031" w14:textId="55A9FC6E" w:rsidR="00D76830" w:rsidRDefault="00F12384">
      <w:pPr>
        <w:pStyle w:val="Heading2"/>
        <w:pPrChange w:id="14" w:author="Guest User" w:date="2023-06-01T13:23:00Z">
          <w:pPr>
            <w:spacing w:after="0" w:line="240" w:lineRule="auto"/>
          </w:pPr>
        </w:pPrChange>
      </w:pPr>
      <w:r w:rsidRPr="445A55E1">
        <w:t>Study Area</w:t>
      </w:r>
      <w:del w:id="15" w:author="Guest User" w:date="2023-06-01T13:23:00Z">
        <w:r w:rsidRPr="445A55E1" w:rsidDel="445A55E1">
          <w:delText xml:space="preserve">: </w:delText>
        </w:r>
      </w:del>
    </w:p>
    <w:p w14:paraId="6B89EDD2" w14:textId="77777777" w:rsidR="004A0E02" w:rsidRDefault="004A0E02" w:rsidP="00CE677A">
      <w:pPr>
        <w:autoSpaceDE w:val="0"/>
        <w:autoSpaceDN w:val="0"/>
        <w:adjustRightInd w:val="0"/>
        <w:spacing w:after="0" w:line="240" w:lineRule="auto"/>
        <w:rPr>
          <w:rFonts w:ascii="Times-Roman" w:hAnsi="Times-Roman" w:cs="Times-Roman"/>
        </w:rPr>
      </w:pPr>
    </w:p>
    <w:p w14:paraId="25FDA704" w14:textId="15F554DC" w:rsidR="005F365C" w:rsidRDefault="00F31F48" w:rsidP="556BF0BF">
      <w:pPr>
        <w:spacing w:line="360" w:lineRule="auto"/>
        <w:rPr>
          <w:color w:val="333333"/>
          <w:shd w:val="clear" w:color="auto" w:fill="FFFFFF"/>
        </w:rPr>
      </w:pPr>
      <w:r>
        <w:rPr>
          <w:color w:val="333333"/>
          <w:shd w:val="clear" w:color="auto" w:fill="FFFFFF"/>
        </w:rPr>
        <w:fldChar w:fldCharType="begin" w:fldLock="1"/>
      </w:r>
      <w:r>
        <w:rPr>
          <w:color w:val="333333"/>
          <w:shd w:val="clear" w:color="auto" w:fill="FFFFFF"/>
        </w:rPr>
        <w:instrText>ADDIN CSL_CITATION {"citationItems":[{"id":"ITEM-1","itemData":{"author":[{"dropping-particle":"","family":"Bartos","given":"Dale L","non-dropping-particle":"","parse-names":false,"suffix":""}],"id":"ITEM-1","issued":{"date-parts":[["2001"]]},"publisher":"USDA Forest Service Rocky Mountain Research Station","title":"Landscape dynamics of aspen and conifer forests","type":"article-journal"},"uris":["http://www.mendeley.com/documents/?uuid=7672140a-8dce-4f50-9af0-81b4d93e605c"]}],"mendeley":{"formattedCitation":"(Bartos, 2001)","plainTextFormattedCitation":"(Bartos, 2001)","previouslyFormattedCitation":"(Bartos, 2001)"},"properties":{"noteIndex":0},"schema":"https://github.com/citation-style-language/schema/raw/master/csl-citation.json"}</w:instrText>
      </w:r>
      <w:r>
        <w:rPr>
          <w:color w:val="333333"/>
          <w:shd w:val="clear" w:color="auto" w:fill="FFFFFF"/>
        </w:rPr>
        <w:fldChar w:fldCharType="separate"/>
      </w:r>
      <w:r w:rsidR="00EE0495" w:rsidRPr="00EE0495">
        <w:rPr>
          <w:noProof/>
          <w:color w:val="333333"/>
          <w:shd w:val="clear" w:color="auto" w:fill="FFFFFF"/>
        </w:rPr>
        <w:t>(Bartos, 2001)</w:t>
      </w:r>
      <w:r>
        <w:rPr>
          <w:color w:val="333333"/>
          <w:shd w:val="clear" w:color="auto" w:fill="FFFFFF"/>
        </w:rPr>
        <w:fldChar w:fldCharType="end"/>
      </w:r>
      <w:r w:rsidR="01DC852C">
        <w:rPr>
          <w:color w:val="333333"/>
          <w:shd w:val="clear" w:color="auto" w:fill="FFFFFF"/>
        </w:rPr>
        <w:t>Our study area consists of t</w:t>
      </w:r>
      <w:r w:rsidR="75A94F47" w:rsidRPr="00711CBD">
        <w:rPr>
          <w:color w:val="333333"/>
          <w:shd w:val="clear" w:color="auto" w:fill="FFFFFF"/>
        </w:rPr>
        <w:t>he Southern Rocky Mountain</w:t>
      </w:r>
      <w:r w:rsidR="42C0F4AA" w:rsidRPr="00711CBD">
        <w:rPr>
          <w:color w:val="333333"/>
          <w:shd w:val="clear" w:color="auto" w:fill="FFFFFF"/>
        </w:rPr>
        <w:t>s</w:t>
      </w:r>
      <w:r w:rsidR="471A5037" w:rsidRPr="00711CBD">
        <w:rPr>
          <w:color w:val="333333"/>
          <w:shd w:val="clear" w:color="auto" w:fill="FFFFFF"/>
        </w:rPr>
        <w:t xml:space="preserve"> </w:t>
      </w:r>
      <w:r w:rsidR="001F78BD">
        <w:rPr>
          <w:color w:val="333333"/>
          <w:shd w:val="clear" w:color="auto" w:fill="FFFFFF"/>
        </w:rPr>
        <w:t xml:space="preserve">Ecoregion </w:t>
      </w:r>
      <w:r w:rsidR="471A5037" w:rsidRPr="00711CBD">
        <w:rPr>
          <w:color w:val="333333"/>
          <w:shd w:val="clear" w:color="auto" w:fill="FFFFFF"/>
        </w:rPr>
        <w:t>(SRM</w:t>
      </w:r>
      <w:r w:rsidR="001F78BD">
        <w:rPr>
          <w:color w:val="333333"/>
          <w:shd w:val="clear" w:color="auto" w:fill="FFFFFF"/>
        </w:rPr>
        <w:t>E</w:t>
      </w:r>
      <w:r w:rsidR="471A5037" w:rsidRPr="00711CBD">
        <w:rPr>
          <w:color w:val="333333"/>
          <w:shd w:val="clear" w:color="auto" w:fill="FFFFFF"/>
        </w:rPr>
        <w:t>)</w:t>
      </w:r>
      <w:r w:rsidR="1C7DA694" w:rsidRPr="00711CBD">
        <w:rPr>
          <w:color w:val="333333"/>
          <w:shd w:val="clear" w:color="auto" w:fill="FFFFFF"/>
        </w:rPr>
        <w:t>,</w:t>
      </w:r>
      <w:r w:rsidR="07690903" w:rsidRPr="00711CBD">
        <w:rPr>
          <w:color w:val="333333"/>
          <w:shd w:val="clear" w:color="auto" w:fill="FFFFFF"/>
        </w:rPr>
        <w:t xml:space="preserve"> </w:t>
      </w:r>
      <w:r w:rsidR="5C4F50B3" w:rsidRPr="00711CBD">
        <w:rPr>
          <w:color w:val="333333"/>
          <w:shd w:val="clear" w:color="auto" w:fill="FFFFFF"/>
        </w:rPr>
        <w:t xml:space="preserve">an area of </w:t>
      </w:r>
      <w:r w:rsidR="5C4F50B3" w:rsidRPr="556BF0BF">
        <w:rPr>
          <w:color w:val="333333"/>
        </w:rPr>
        <w:t>approximately 204,630 km</w:t>
      </w:r>
      <w:r w:rsidR="5C4F50B3" w:rsidRPr="556BF0BF">
        <w:t>2</w:t>
      </w:r>
      <w:r w:rsidR="5A7BF022" w:rsidRPr="556BF0BF">
        <w:t xml:space="preserve"> that </w:t>
      </w:r>
      <w:r w:rsidR="5C4F50B3" w:rsidRPr="556BF0BF">
        <w:t xml:space="preserve">extends from </w:t>
      </w:r>
      <w:r w:rsidR="12DFC389" w:rsidRPr="00711CBD">
        <w:rPr>
          <w:color w:val="333333"/>
          <w:shd w:val="clear" w:color="auto" w:fill="FFFFFF"/>
        </w:rPr>
        <w:t xml:space="preserve">southern </w:t>
      </w:r>
      <w:r w:rsidR="75A94F47" w:rsidRPr="00711CBD">
        <w:rPr>
          <w:color w:val="333333"/>
          <w:shd w:val="clear" w:color="auto" w:fill="FFFFFF"/>
        </w:rPr>
        <w:t xml:space="preserve">Wyoming to </w:t>
      </w:r>
      <w:r w:rsidR="0BC8B198" w:rsidRPr="00711CBD">
        <w:rPr>
          <w:color w:val="333333"/>
          <w:shd w:val="clear" w:color="auto" w:fill="FFFFFF"/>
        </w:rPr>
        <w:t xml:space="preserve">northern </w:t>
      </w:r>
      <w:r w:rsidR="75A94F47" w:rsidRPr="00711CBD">
        <w:rPr>
          <w:color w:val="333333"/>
          <w:shd w:val="clear" w:color="auto" w:fill="FFFFFF"/>
        </w:rPr>
        <w:t>New Mexico</w:t>
      </w:r>
      <w:r w:rsidR="4B7BE7A3" w:rsidRPr="00711CBD">
        <w:rPr>
          <w:color w:val="333333"/>
          <w:shd w:val="clear" w:color="auto" w:fill="FFFFFF"/>
        </w:rPr>
        <w:t xml:space="preserve"> (Fig. 1).</w:t>
      </w:r>
      <w:r w:rsidR="695CECED">
        <w:rPr>
          <w:color w:val="333333"/>
          <w:shd w:val="clear" w:color="auto" w:fill="FFFFFF"/>
        </w:rPr>
        <w:t xml:space="preserve"> </w:t>
      </w:r>
      <w:r w:rsidR="75A94F47" w:rsidRPr="00711CBD">
        <w:rPr>
          <w:color w:val="333333"/>
          <w:shd w:val="clear" w:color="auto" w:fill="FFFFFF"/>
        </w:rPr>
        <w:t xml:space="preserve"> </w:t>
      </w:r>
      <w:r w:rsidR="471A5037" w:rsidRPr="00711CBD">
        <w:rPr>
          <w:color w:val="333333"/>
          <w:shd w:val="clear" w:color="auto" w:fill="FFFFFF"/>
        </w:rPr>
        <w:t>The SRM</w:t>
      </w:r>
      <w:r w:rsidR="001F78BD">
        <w:rPr>
          <w:color w:val="333333"/>
          <w:shd w:val="clear" w:color="auto" w:fill="FFFFFF"/>
        </w:rPr>
        <w:t>E</w:t>
      </w:r>
      <w:r w:rsidR="471A5037" w:rsidRPr="00711CBD">
        <w:rPr>
          <w:color w:val="333333"/>
          <w:shd w:val="clear" w:color="auto" w:fill="FFFFFF"/>
        </w:rPr>
        <w:t xml:space="preserve"> region consist</w:t>
      </w:r>
      <w:r w:rsidR="74393EE3" w:rsidRPr="00711CBD">
        <w:rPr>
          <w:color w:val="333333"/>
          <w:shd w:val="clear" w:color="auto" w:fill="FFFFFF"/>
        </w:rPr>
        <w:t>s</w:t>
      </w:r>
      <w:r w:rsidR="471A5037" w:rsidRPr="00711CBD">
        <w:rPr>
          <w:color w:val="333333"/>
          <w:shd w:val="clear" w:color="auto" w:fill="FFFFFF"/>
        </w:rPr>
        <w:t xml:space="preserve"> of</w:t>
      </w:r>
      <w:r w:rsidR="30D6457E" w:rsidRPr="00711CBD">
        <w:rPr>
          <w:color w:val="333333"/>
          <w:shd w:val="clear" w:color="auto" w:fill="FFFFFF"/>
        </w:rPr>
        <w:t xml:space="preserve"> </w:t>
      </w:r>
      <w:r w:rsidR="58D70A46" w:rsidRPr="00711CBD">
        <w:rPr>
          <w:color w:val="333333"/>
          <w:shd w:val="clear" w:color="auto" w:fill="FFFFFF"/>
        </w:rPr>
        <w:t>mountainous</w:t>
      </w:r>
      <w:r w:rsidR="30D6457E" w:rsidRPr="00711CBD">
        <w:rPr>
          <w:color w:val="333333"/>
          <w:shd w:val="clear" w:color="auto" w:fill="FFFFFF"/>
        </w:rPr>
        <w:t xml:space="preserve"> topography with elevation ran</w:t>
      </w:r>
      <w:r w:rsidR="690E7067" w:rsidRPr="00711CBD">
        <w:rPr>
          <w:color w:val="333333"/>
          <w:shd w:val="clear" w:color="auto" w:fill="FFFFFF"/>
        </w:rPr>
        <w:t>ging from</w:t>
      </w:r>
      <w:r w:rsidR="1EE8E9FB" w:rsidRPr="00711CBD">
        <w:rPr>
          <w:color w:val="333333"/>
          <w:shd w:val="clear" w:color="auto" w:fill="FFFFFF"/>
        </w:rPr>
        <w:t xml:space="preserve"> 1125</w:t>
      </w:r>
      <w:r w:rsidR="5B692D12" w:rsidRPr="00711CBD">
        <w:rPr>
          <w:color w:val="333333"/>
          <w:shd w:val="clear" w:color="auto" w:fill="FFFFFF"/>
        </w:rPr>
        <w:t xml:space="preserve"> m asl to </w:t>
      </w:r>
      <w:r w:rsidR="7A726D85" w:rsidRPr="00711CBD">
        <w:rPr>
          <w:color w:val="333333"/>
          <w:shd w:val="clear" w:color="auto" w:fill="FFFFFF"/>
        </w:rPr>
        <w:t xml:space="preserve">above </w:t>
      </w:r>
      <w:r w:rsidR="5B692D12" w:rsidRPr="00711CBD">
        <w:rPr>
          <w:color w:val="333333"/>
          <w:shd w:val="clear" w:color="auto" w:fill="FFFFFF"/>
        </w:rPr>
        <w:t>43</w:t>
      </w:r>
      <w:r w:rsidR="1535FC9F" w:rsidRPr="00711CBD">
        <w:rPr>
          <w:color w:val="333333"/>
          <w:shd w:val="clear" w:color="auto" w:fill="FFFFFF"/>
        </w:rPr>
        <w:t>89</w:t>
      </w:r>
      <w:r w:rsidR="6BDB9397" w:rsidRPr="00711CBD">
        <w:rPr>
          <w:color w:val="333333"/>
          <w:shd w:val="clear" w:color="auto" w:fill="FFFFFF"/>
        </w:rPr>
        <w:t xml:space="preserve"> m asl.</w:t>
      </w:r>
      <w:r w:rsidR="3279938E">
        <w:rPr>
          <w:color w:val="333333"/>
          <w:shd w:val="clear" w:color="auto" w:fill="FFFFFF"/>
        </w:rPr>
        <w:t xml:space="preserve"> </w:t>
      </w:r>
    </w:p>
    <w:p w14:paraId="3B931CCD" w14:textId="62466CD2" w:rsidR="00647887" w:rsidRDefault="0020000C" w:rsidP="556BF0BF">
      <w:pPr>
        <w:spacing w:line="360" w:lineRule="auto"/>
        <w:rPr>
          <w:color w:val="333333"/>
        </w:rPr>
      </w:pPr>
      <w:commentRangeStart w:id="16"/>
      <w:commentRangeEnd w:id="16"/>
      <w:r>
        <w:rPr>
          <w:rStyle w:val="CommentReference"/>
        </w:rPr>
        <w:lastRenderedPageBreak/>
        <w:commentReference w:id="16"/>
      </w:r>
      <w:r w:rsidR="005768CA">
        <w:rPr>
          <w:noProof/>
          <w:color w:val="333333"/>
        </w:rPr>
        <w:drawing>
          <wp:inline distT="0" distB="0" distL="0" distR="0" wp14:anchorId="42C9B10B" wp14:editId="36A93BD6">
            <wp:extent cx="3207434" cy="2781832"/>
            <wp:effectExtent l="0" t="0" r="0" b="0"/>
            <wp:docPr id="1216791575" name="Picture 1" descr="A map of the united stat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91575" name="Picture 1" descr="A map of the united states&#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14933" cy="2788336"/>
                    </a:xfrm>
                    <a:prstGeom prst="rect">
                      <a:avLst/>
                    </a:prstGeom>
                  </pic:spPr>
                </pic:pic>
              </a:graphicData>
            </a:graphic>
          </wp:inline>
        </w:drawing>
      </w:r>
    </w:p>
    <w:p w14:paraId="3A1A187D" w14:textId="63312B6C" w:rsidR="003F5169" w:rsidRPr="00FB4BDB" w:rsidRDefault="0008696C" w:rsidP="556BF0BF">
      <w:pPr>
        <w:spacing w:line="360" w:lineRule="auto"/>
        <w:rPr>
          <w:color w:val="333333"/>
        </w:rPr>
      </w:pPr>
      <w:r>
        <w:rPr>
          <w:color w:val="333333"/>
        </w:rPr>
        <w:t>Figure 1</w:t>
      </w:r>
      <w:r w:rsidR="00256F88">
        <w:rPr>
          <w:color w:val="333333"/>
        </w:rPr>
        <w:t xml:space="preserve"> Southern Rocky Mountain Ecoregion </w:t>
      </w:r>
      <w:r w:rsidR="009F3439">
        <w:rPr>
          <w:color w:val="333333"/>
        </w:rPr>
        <w:t xml:space="preserve">showing the </w:t>
      </w:r>
      <w:r w:rsidR="00804D9D">
        <w:rPr>
          <w:color w:val="333333"/>
        </w:rPr>
        <w:t xml:space="preserve">current </w:t>
      </w:r>
      <w:r w:rsidR="009F3439">
        <w:rPr>
          <w:color w:val="333333"/>
        </w:rPr>
        <w:t>aspen distribution</w:t>
      </w:r>
      <w:r w:rsidR="00804D9D">
        <w:rPr>
          <w:color w:val="333333"/>
        </w:rPr>
        <w:t xml:space="preserve"> (20</w:t>
      </w:r>
      <w:r w:rsidR="007361E7">
        <w:rPr>
          <w:color w:val="333333"/>
        </w:rPr>
        <w:t>18</w:t>
      </w:r>
      <w:r w:rsidR="00804D9D">
        <w:rPr>
          <w:color w:val="333333"/>
        </w:rPr>
        <w:t>)</w:t>
      </w:r>
      <w:r w:rsidR="009F3439">
        <w:rPr>
          <w:color w:val="333333"/>
        </w:rPr>
        <w:t xml:space="preserve"> based on Sentinal-</w:t>
      </w:r>
      <w:r w:rsidR="00804D9D">
        <w:rPr>
          <w:color w:val="333333"/>
        </w:rPr>
        <w:t xml:space="preserve">2 </w:t>
      </w:r>
      <w:r w:rsidR="007E73F5">
        <w:rPr>
          <w:color w:val="333333"/>
        </w:rPr>
        <w:t>imagery.</w:t>
      </w:r>
      <w:r w:rsidR="00804D9D">
        <w:rPr>
          <w:color w:val="333333"/>
        </w:rPr>
        <w:t xml:space="preserve"> </w:t>
      </w:r>
    </w:p>
    <w:p w14:paraId="4B8B56F5" w14:textId="49CE6533" w:rsidR="0039770B" w:rsidRPr="00711CBD" w:rsidRDefault="0039770B" w:rsidP="445A55E1">
      <w:pPr>
        <w:spacing w:line="360" w:lineRule="auto"/>
        <w:rPr>
          <w:i/>
          <w:iCs/>
          <w:color w:val="333333"/>
        </w:rPr>
      </w:pPr>
    </w:p>
    <w:p w14:paraId="61D45053" w14:textId="259CB2E0" w:rsidR="445A55E1" w:rsidRDefault="445A55E1" w:rsidP="004479E3">
      <w:pPr>
        <w:pStyle w:val="Heading2"/>
      </w:pPr>
      <w:r w:rsidRPr="445A55E1">
        <w:t>Data</w:t>
      </w:r>
    </w:p>
    <w:p w14:paraId="1EAE6C6E" w14:textId="547468EF" w:rsidR="00AF11B6" w:rsidRPr="00F25225" w:rsidRDefault="00AF11B6" w:rsidP="004479E3">
      <w:pPr>
        <w:pStyle w:val="Heading3"/>
      </w:pPr>
      <w:r w:rsidRPr="00F25225">
        <w:t xml:space="preserve">Species </w:t>
      </w:r>
      <w:r w:rsidR="00C64338" w:rsidRPr="00F25225">
        <w:t>Occurrence Data</w:t>
      </w:r>
    </w:p>
    <w:p w14:paraId="1A2F6F35" w14:textId="4E8DCC11" w:rsidR="00D81AD5" w:rsidRDefault="00953DAE" w:rsidP="556BF0BF">
      <w:pPr>
        <w:spacing w:line="360" w:lineRule="auto"/>
        <w:rPr>
          <w:color w:val="333333"/>
          <w:shd w:val="clear" w:color="auto" w:fill="FFFFFF"/>
        </w:rPr>
      </w:pPr>
      <w:r>
        <w:rPr>
          <w:color w:val="333333"/>
          <w:shd w:val="clear" w:color="auto" w:fill="FFFFFF"/>
        </w:rPr>
        <w:t xml:space="preserve">Our species presence </w:t>
      </w:r>
      <w:r w:rsidR="00C41548">
        <w:rPr>
          <w:color w:val="333333"/>
          <w:shd w:val="clear" w:color="auto" w:fill="FFFFFF"/>
        </w:rPr>
        <w:t>data</w:t>
      </w:r>
      <w:r>
        <w:rPr>
          <w:color w:val="333333"/>
          <w:shd w:val="clear" w:color="auto" w:fill="FFFFFF"/>
        </w:rPr>
        <w:t xml:space="preserve"> </w:t>
      </w:r>
      <w:r w:rsidR="00AA4D02" w:rsidRPr="445A55E1">
        <w:rPr>
          <w:rFonts w:eastAsia="Times New Roman"/>
          <w:color w:val="333333"/>
          <w:shd w:val="clear" w:color="auto" w:fill="FFFFFF"/>
          <w:rPrChange w:id="17" w:author="Hart,Sarah" w:date="2023-06-01T13:46:00Z">
            <w:rPr>
              <w:color w:val="333333"/>
            </w:rPr>
          </w:rPrChange>
        </w:rPr>
        <w:t>are</w:t>
      </w:r>
      <w:r>
        <w:rPr>
          <w:color w:val="333333"/>
          <w:shd w:val="clear" w:color="auto" w:fill="FFFFFF"/>
        </w:rPr>
        <w:t xml:space="preserve"> </w:t>
      </w:r>
      <w:r w:rsidR="00C41548">
        <w:rPr>
          <w:color w:val="333333"/>
          <w:shd w:val="clear" w:color="auto" w:fill="FFFFFF"/>
        </w:rPr>
        <w:t xml:space="preserve">derived from Cook et al., In prep, </w:t>
      </w:r>
      <w:r w:rsidR="00FA78D4" w:rsidRPr="445A55E1">
        <w:rPr>
          <w:rFonts w:eastAsia="Times New Roman"/>
          <w:color w:val="333333"/>
          <w:shd w:val="clear" w:color="auto" w:fill="FFFFFF"/>
          <w:rPrChange w:id="18" w:author="Hart,Sarah" w:date="2023-06-01T13:46:00Z">
            <w:rPr>
              <w:color w:val="333333"/>
            </w:rPr>
          </w:rPrChange>
        </w:rPr>
        <w:t>which</w:t>
      </w:r>
      <w:r w:rsidR="00FA78D4">
        <w:rPr>
          <w:color w:val="333333"/>
          <w:shd w:val="clear" w:color="auto" w:fill="FFFFFF"/>
        </w:rPr>
        <w:t xml:space="preserve"> is based on </w:t>
      </w:r>
      <w:r w:rsidR="0021006A">
        <w:rPr>
          <w:color w:val="333333"/>
          <w:shd w:val="clear" w:color="auto" w:fill="FFFFFF"/>
        </w:rPr>
        <w:t>high resolution</w:t>
      </w:r>
      <w:r w:rsidR="00E47C34">
        <w:rPr>
          <w:color w:val="333333"/>
          <w:shd w:val="clear" w:color="auto" w:fill="FFFFFF"/>
        </w:rPr>
        <w:t xml:space="preserve"> (10 m)</w:t>
      </w:r>
      <w:r>
        <w:rPr>
          <w:color w:val="333333"/>
          <w:shd w:val="clear" w:color="auto" w:fill="FFFFFF"/>
        </w:rPr>
        <w:t xml:space="preserve"> </w:t>
      </w:r>
      <w:r w:rsidR="0021006A">
        <w:rPr>
          <w:color w:val="333333"/>
          <w:shd w:val="clear" w:color="auto" w:fill="FFFFFF"/>
        </w:rPr>
        <w:t xml:space="preserve">imagery analysis </w:t>
      </w:r>
      <w:r w:rsidR="00E47C34">
        <w:rPr>
          <w:color w:val="333333"/>
          <w:shd w:val="clear" w:color="auto" w:fill="FFFFFF"/>
        </w:rPr>
        <w:t xml:space="preserve">collected from Sentinel-2 </w:t>
      </w:r>
      <w:r w:rsidR="00722264">
        <w:rPr>
          <w:color w:val="333333"/>
          <w:shd w:val="clear" w:color="auto" w:fill="FFFFFF"/>
        </w:rPr>
        <w:t xml:space="preserve">on </w:t>
      </w:r>
      <w:r w:rsidR="0021006A">
        <w:rPr>
          <w:color w:val="333333"/>
          <w:shd w:val="clear" w:color="auto" w:fill="FFFFFF"/>
        </w:rPr>
        <w:t>and</w:t>
      </w:r>
      <w:r w:rsidR="00FA78D4">
        <w:rPr>
          <w:color w:val="333333"/>
          <w:shd w:val="clear" w:color="auto" w:fill="FFFFFF"/>
        </w:rPr>
        <w:t xml:space="preserve"> </w:t>
      </w:r>
      <w:r w:rsidR="0021006A">
        <w:rPr>
          <w:color w:val="333333"/>
          <w:shd w:val="clear" w:color="auto" w:fill="FFFFFF"/>
        </w:rPr>
        <w:t xml:space="preserve">photo </w:t>
      </w:r>
      <w:r w:rsidR="00855BA5">
        <w:rPr>
          <w:color w:val="333333"/>
          <w:shd w:val="clear" w:color="auto" w:fill="FFFFFF"/>
        </w:rPr>
        <w:t>interpretation of</w:t>
      </w:r>
      <w:r w:rsidR="004E4A14">
        <w:rPr>
          <w:color w:val="333333"/>
          <w:shd w:val="clear" w:color="auto" w:fill="FFFFFF"/>
        </w:rPr>
        <w:t xml:space="preserve"> aspen presence </w:t>
      </w:r>
      <w:r w:rsidR="00885871">
        <w:rPr>
          <w:color w:val="333333"/>
          <w:shd w:val="clear" w:color="auto" w:fill="FFFFFF"/>
        </w:rPr>
        <w:t>from year</w:t>
      </w:r>
      <w:r w:rsidR="004E4A14">
        <w:rPr>
          <w:color w:val="333333"/>
          <w:shd w:val="clear" w:color="auto" w:fill="FFFFFF"/>
        </w:rPr>
        <w:t xml:space="preserve"> 2018</w:t>
      </w:r>
      <w:r w:rsidR="00722264">
        <w:rPr>
          <w:color w:val="333333"/>
          <w:shd w:val="clear" w:color="auto" w:fill="FFFFFF"/>
        </w:rPr>
        <w:t>.</w:t>
      </w:r>
      <w:r w:rsidR="3F4940AC" w:rsidRPr="00CC76D4">
        <w:rPr>
          <w:color w:val="333333"/>
          <w:shd w:val="clear" w:color="auto" w:fill="FFFFFF"/>
        </w:rPr>
        <w:t xml:space="preserve"> </w:t>
      </w:r>
      <w:r w:rsidR="00D5079E" w:rsidRPr="445A55E1">
        <w:rPr>
          <w:rFonts w:eastAsia="Times New Roman"/>
          <w:color w:val="333333"/>
          <w:shd w:val="clear" w:color="auto" w:fill="FFFFFF"/>
          <w:rPrChange w:id="19" w:author="Hart,Sarah" w:date="2023-06-01T13:48:00Z">
            <w:rPr>
              <w:color w:val="333333"/>
            </w:rPr>
          </w:rPrChange>
        </w:rPr>
        <w:t>Of</w:t>
      </w:r>
      <w:r w:rsidR="00D5079E">
        <w:rPr>
          <w:color w:val="333333"/>
          <w:shd w:val="clear" w:color="auto" w:fill="FFFFFF"/>
        </w:rPr>
        <w:t xml:space="preserve"> the more than 98 million</w:t>
      </w:r>
      <w:r w:rsidR="00D5079E" w:rsidRPr="445A55E1">
        <w:rPr>
          <w:rFonts w:eastAsia="Times New Roman"/>
          <w:color w:val="333333"/>
          <w:shd w:val="clear" w:color="auto" w:fill="FFFFFF"/>
        </w:rPr>
        <w:t xml:space="preserve"> </w:t>
      </w:r>
      <w:r w:rsidR="00D5079E" w:rsidRPr="00683A8F">
        <w:rPr>
          <w:rFonts w:eastAsia="Times New Roman"/>
          <w:color w:val="333333"/>
          <w:shd w:val="clear" w:color="auto" w:fill="FFFFFF"/>
        </w:rPr>
        <w:t xml:space="preserve">pixels </w:t>
      </w:r>
      <w:del w:id="20" w:author="Hart,Sarah" w:date="2023-06-01T15:04:00Z">
        <w:r w:rsidRPr="0A83F3DD" w:rsidDel="0A83F3DD">
          <w:rPr>
            <w:color w:val="333333"/>
          </w:rPr>
          <w:delText xml:space="preserve"> </w:delText>
        </w:r>
      </w:del>
      <w:r w:rsidR="00D8277E">
        <w:rPr>
          <w:color w:val="333333"/>
          <w:shd w:val="clear" w:color="auto" w:fill="FFFFFF"/>
        </w:rPr>
        <w:t xml:space="preserve"> </w:t>
      </w:r>
      <w:r w:rsidR="445A55E1" w:rsidRPr="445A55E1">
        <w:rPr>
          <w:color w:val="333333"/>
        </w:rPr>
        <w:t>with aspen</w:t>
      </w:r>
      <w:r w:rsidR="00D5079E">
        <w:rPr>
          <w:color w:val="333333"/>
          <w:shd w:val="clear" w:color="auto" w:fill="FFFFFF"/>
        </w:rPr>
        <w:t xml:space="preserve"> present, we randomly selected 1,000 p</w:t>
      </w:r>
      <w:r w:rsidR="00071D42">
        <w:rPr>
          <w:color w:val="333333"/>
          <w:shd w:val="clear" w:color="auto" w:fill="FFFFFF"/>
        </w:rPr>
        <w:t>ixels. To</w:t>
      </w:r>
      <w:r w:rsidR="00C97A48">
        <w:rPr>
          <w:color w:val="333333"/>
          <w:shd w:val="clear" w:color="auto" w:fill="FFFFFF"/>
        </w:rPr>
        <w:t xml:space="preserve"> minimize the potential effects of spatial autocorrelation all samples were </w:t>
      </w:r>
      <w:r w:rsidR="00D81AD5">
        <w:rPr>
          <w:color w:val="333333"/>
          <w:shd w:val="clear" w:color="auto" w:fill="FFFFFF"/>
        </w:rPr>
        <w:t>separated</w:t>
      </w:r>
      <w:r w:rsidR="00C97A48">
        <w:rPr>
          <w:color w:val="333333"/>
          <w:shd w:val="clear" w:color="auto" w:fill="FFFFFF"/>
        </w:rPr>
        <w:t xml:space="preserve"> by a distance of at least 1 kilome</w:t>
      </w:r>
      <w:r w:rsidR="00D81AD5">
        <w:rPr>
          <w:color w:val="333333"/>
          <w:shd w:val="clear" w:color="auto" w:fill="FFFFFF"/>
        </w:rPr>
        <w:t>ter</w:t>
      </w:r>
      <w:r w:rsidR="00CA7A8A">
        <w:rPr>
          <w:color w:val="333333"/>
          <w:shd w:val="clear" w:color="auto" w:fill="FFFFFF"/>
        </w:rPr>
        <w:t xml:space="preserve">. We also </w:t>
      </w:r>
      <w:r w:rsidR="00401EF6">
        <w:rPr>
          <w:color w:val="333333"/>
          <w:shd w:val="clear" w:color="auto" w:fill="FFFFFF"/>
        </w:rPr>
        <w:t xml:space="preserve">did the same process to randomly select </w:t>
      </w:r>
      <w:r w:rsidR="00CA7A8A">
        <w:rPr>
          <w:color w:val="333333"/>
          <w:shd w:val="clear" w:color="auto" w:fill="FFFFFF"/>
        </w:rPr>
        <w:t xml:space="preserve">1000 </w:t>
      </w:r>
      <w:r w:rsidR="00401EF6">
        <w:rPr>
          <w:color w:val="333333"/>
          <w:shd w:val="clear" w:color="auto" w:fill="FFFFFF"/>
        </w:rPr>
        <w:t xml:space="preserve">aspen absence </w:t>
      </w:r>
      <w:r w:rsidR="00CA7A8A">
        <w:rPr>
          <w:color w:val="333333"/>
          <w:shd w:val="clear" w:color="auto" w:fill="FFFFFF"/>
        </w:rPr>
        <w:t>pixel</w:t>
      </w:r>
      <w:r w:rsidR="00401EF6">
        <w:rPr>
          <w:color w:val="333333"/>
          <w:shd w:val="clear" w:color="auto" w:fill="FFFFFF"/>
        </w:rPr>
        <w:t xml:space="preserve">s. </w:t>
      </w:r>
    </w:p>
    <w:p w14:paraId="0DF50D75" w14:textId="77777777" w:rsidR="00E43B93" w:rsidRDefault="00E43B93" w:rsidP="556BF0BF">
      <w:pPr>
        <w:spacing w:line="360" w:lineRule="auto"/>
        <w:rPr>
          <w:color w:val="333333"/>
          <w:shd w:val="clear" w:color="auto" w:fill="FFFFFF"/>
        </w:rPr>
      </w:pPr>
    </w:p>
    <w:p w14:paraId="40BA50BF" w14:textId="77777777" w:rsidR="00E43B93" w:rsidRPr="001D3A2C" w:rsidRDefault="00E43B93" w:rsidP="00E43B93">
      <w:pPr>
        <w:spacing w:line="360" w:lineRule="auto"/>
        <w:rPr>
          <w:i/>
          <w:iCs/>
          <w:color w:val="333333"/>
          <w:shd w:val="clear" w:color="auto" w:fill="FFFFFF"/>
        </w:rPr>
      </w:pPr>
      <w:r w:rsidRPr="445A55E1">
        <w:rPr>
          <w:i/>
          <w:iCs/>
          <w:color w:val="333333"/>
          <w:shd w:val="clear" w:color="auto" w:fill="FFFFFF"/>
        </w:rPr>
        <w:t xml:space="preserve">Climate </w:t>
      </w:r>
    </w:p>
    <w:p w14:paraId="46B87D9D" w14:textId="47E401C1" w:rsidR="00E43B93" w:rsidRPr="00E43B93" w:rsidRDefault="00E43B93" w:rsidP="00E43B93">
      <w:pPr>
        <w:spacing w:line="360" w:lineRule="auto"/>
        <w:rPr>
          <w:del w:id="21" w:author="Hart,Sarah" w:date="2023-06-01T15:45:00Z"/>
          <w:color w:val="333333"/>
          <w:shd w:val="clear" w:color="auto" w:fill="FFFFFF"/>
        </w:rPr>
      </w:pPr>
      <w:r w:rsidRPr="00F85FFB">
        <w:rPr>
          <w:color w:val="333333"/>
          <w:shd w:val="clear" w:color="auto" w:fill="FFFFFF"/>
        </w:rPr>
        <w:t xml:space="preserve">We obtained gridded climate data  from the </w:t>
      </w:r>
      <w:proofErr w:type="spellStart"/>
      <w:r w:rsidRPr="00F85FFB">
        <w:rPr>
          <w:color w:val="333333"/>
          <w:shd w:val="clear" w:color="auto" w:fill="FFFFFF"/>
        </w:rPr>
        <w:t>AdaptWest</w:t>
      </w:r>
      <w:proofErr w:type="spellEnd"/>
      <w:r w:rsidRPr="00F85FFB">
        <w:rPr>
          <w:color w:val="333333"/>
          <w:shd w:val="clear" w:color="auto" w:fill="FFFFFF"/>
        </w:rPr>
        <w:t xml:space="preserve"> database, which had downscaled PRISM and </w:t>
      </w:r>
      <w:proofErr w:type="spellStart"/>
      <w:r w:rsidRPr="00F85FFB">
        <w:rPr>
          <w:color w:val="333333"/>
          <w:shd w:val="clear" w:color="auto" w:fill="FFFFFF"/>
        </w:rPr>
        <w:t>WorldClim</w:t>
      </w:r>
      <w:proofErr w:type="spellEnd"/>
      <w:r w:rsidRPr="00F85FFB">
        <w:rPr>
          <w:color w:val="333333"/>
          <w:shd w:val="clear" w:color="auto" w:fill="FFFFFF"/>
        </w:rPr>
        <w:t xml:space="preserve"> climate raster layers to 1 km resolution generated by </w:t>
      </w:r>
      <w:proofErr w:type="spellStart"/>
      <w:r w:rsidRPr="00F85FFB">
        <w:rPr>
          <w:color w:val="333333"/>
          <w:shd w:val="clear" w:color="auto" w:fill="FFFFFF"/>
        </w:rPr>
        <w:t>ClimateNA</w:t>
      </w:r>
      <w:proofErr w:type="spellEnd"/>
      <w:r w:rsidRPr="00F85FFB">
        <w:rPr>
          <w:color w:val="333333"/>
          <w:shd w:val="clear" w:color="auto" w:fill="FFFFFF"/>
        </w:rPr>
        <w:t xml:space="preserve"> version 7.3, that generated monthly minimum temperature based on elevation </w:t>
      </w:r>
      <w:r w:rsidRPr="00F85FFB">
        <w:rPr>
          <w:color w:val="333333"/>
          <w:shd w:val="clear" w:color="auto" w:fill="FFFFFF"/>
        </w:rPr>
        <w:fldChar w:fldCharType="begin" w:fldLock="1"/>
      </w:r>
      <w:r w:rsidRPr="00F85FFB">
        <w:rPr>
          <w:color w:val="333333"/>
          <w:shd w:val="clear" w:color="auto" w:fill="FFFFFF"/>
        </w:rPr>
        <w:instrText>ADDIN CSL_CITATION {"citationItems":[{"id":"ITEM-1","itemData":{"author":[{"dropping-particle":"","family":"AdaptWest Project","given":"","non-dropping-particle":"","parse-names":false,"suffix":""}],"id":"ITEM-1","issued":{"date-parts":[["2022"]]},"title":"Gridded current and projected climate data for North America at 1km resolution, interpolated using the ClimateNA v7. 30 software (T. Wang et al., 2022)","type":"article-magazine"},"uris":["http://www.mendeley.com/documents/?uuid=3b5dbd77-ab81-429a-b1ab-d3a7ec6bcf22"]}],"mendeley":{"formattedCitation":"(AdaptWest Project, 2022)","plainTextFormattedCitation":"(AdaptWest Project, 2022)","previouslyFormattedCitation":"(AdaptWest Project, 2022)"},"properties":{"noteIndex":0},"schema":"https://github.com/citation-style-language/schema/raw/master/csl-citation.json"}</w:instrText>
      </w:r>
      <w:r w:rsidRPr="00F85FFB">
        <w:rPr>
          <w:color w:val="333333"/>
          <w:shd w:val="clear" w:color="auto" w:fill="FFFFFF"/>
        </w:rPr>
        <w:fldChar w:fldCharType="separate"/>
      </w:r>
      <w:r w:rsidRPr="00F85FFB">
        <w:rPr>
          <w:noProof/>
          <w:color w:val="333333"/>
          <w:shd w:val="clear" w:color="auto" w:fill="FFFFFF"/>
        </w:rPr>
        <w:t>(AdaptWest Project, 2022)</w:t>
      </w:r>
      <w:r w:rsidRPr="00F85FFB">
        <w:rPr>
          <w:color w:val="333333"/>
          <w:shd w:val="clear" w:color="auto" w:fill="FFFFFF"/>
        </w:rPr>
        <w:fldChar w:fldCharType="end"/>
      </w:r>
      <w:r w:rsidRPr="00F85FFB">
        <w:rPr>
          <w:color w:val="333333"/>
          <w:shd w:val="clear" w:color="auto" w:fill="FFFFFF"/>
        </w:rPr>
        <w:t xml:space="preserve">. Our climate data included 30-year normal (1981-2010) and </w:t>
      </w:r>
      <w:r w:rsidRPr="445A55E1">
        <w:rPr>
          <w:color w:val="333333"/>
        </w:rPr>
        <w:t>projected climate for 2011-2040, 2041-2070 and 2071-2100</w:t>
      </w:r>
      <w:r w:rsidRPr="00F85FFB">
        <w:rPr>
          <w:color w:val="333333"/>
          <w:shd w:val="clear" w:color="auto" w:fill="FFFFFF"/>
        </w:rPr>
        <w:t xml:space="preserve"> for 33 biologically relevant set of variables</w:t>
      </w:r>
      <w:r w:rsidRPr="445A55E1">
        <w:rPr>
          <w:color w:val="333333"/>
        </w:rPr>
        <w:t xml:space="preserve"> </w:t>
      </w:r>
      <w:r w:rsidRPr="445A55E1">
        <w:rPr>
          <w:shd w:val="clear" w:color="auto" w:fill="FFFFFF"/>
        </w:rPr>
        <w:t>￼</w:t>
      </w:r>
      <w:r w:rsidRPr="445A55E1">
        <w:rPr>
          <w:color w:val="333333"/>
        </w:rPr>
        <w:t>(Table S1)</w:t>
      </w:r>
      <w:r w:rsidRPr="445A55E1">
        <w:rPr>
          <w:shd w:val="clear" w:color="auto" w:fill="FFFFFF"/>
        </w:rPr>
        <w:t>￼</w:t>
      </w:r>
      <w:r w:rsidRPr="00F85FFB">
        <w:rPr>
          <w:color w:val="333333"/>
          <w:shd w:val="clear" w:color="auto" w:fill="FFFFFF"/>
        </w:rPr>
        <w:t xml:space="preserve"> Among all the global climate </w:t>
      </w:r>
      <w:r w:rsidRPr="445A55E1">
        <w:rPr>
          <w:rFonts w:eastAsia="Times New Roman"/>
          <w:color w:val="333333"/>
          <w:rPrChange w:id="22" w:author="Hart,Sarah" w:date="2023-06-01T13:49:00Z">
            <w:rPr>
              <w:color w:val="333333"/>
            </w:rPr>
          </w:rPrChange>
        </w:rPr>
        <w:t>models</w:t>
      </w:r>
      <w:r w:rsidRPr="00F85FFB">
        <w:rPr>
          <w:color w:val="333333"/>
          <w:shd w:val="clear" w:color="auto" w:fill="FFFFFF"/>
        </w:rPr>
        <w:t xml:space="preserve"> in </w:t>
      </w:r>
      <w:proofErr w:type="spellStart"/>
      <w:r w:rsidRPr="00F85FFB">
        <w:rPr>
          <w:color w:val="333333"/>
          <w:shd w:val="clear" w:color="auto" w:fill="FFFFFF"/>
        </w:rPr>
        <w:t>AdaptWest</w:t>
      </w:r>
      <w:proofErr w:type="spellEnd"/>
      <w:r w:rsidRPr="445A55E1">
        <w:rPr>
          <w:color w:val="333333"/>
        </w:rPr>
        <w:t xml:space="preserve"> for entire North America representing future climate projections, we considered the eight  Coupled Model Intercomparison Project phase 6 (CMIP6)  Atmosphere-Ocean General Circulation Models (AOGCMs)</w:t>
      </w:r>
      <w:r w:rsidRPr="00F85FFB">
        <w:rPr>
          <w:color w:val="333333"/>
          <w:shd w:val="clear" w:color="auto" w:fill="FFFFFF"/>
        </w:rPr>
        <w:t xml:space="preserve">, which represent the ensemble mean of output generated by eight </w:t>
      </w:r>
      <w:r w:rsidRPr="00B24BD6">
        <w:rPr>
          <w:color w:val="333333"/>
        </w:rPr>
        <w:t xml:space="preserve">different AOCGCMs , part of the CMIP: </w:t>
      </w:r>
      <w:commentRangeStart w:id="23"/>
      <w:commentRangeEnd w:id="23"/>
      <w:r w:rsidRPr="00B24BD6">
        <w:rPr>
          <w:color w:val="333333"/>
        </w:rPr>
        <w:commentReference w:id="23"/>
      </w:r>
      <w:r w:rsidR="00B24BD6" w:rsidRPr="00B24BD6">
        <w:rPr>
          <w:color w:val="333333"/>
        </w:rPr>
        <w:t>ACCESS-ESM1.5, CNRM-ESM2-1, EC-Earth3, GFDL-ESM4, GISS-E2-1-G, MIROC6, MPI-ESM1.2-HR, and MRI-ESM2.0</w:t>
      </w:r>
      <w:r w:rsidR="00417A36">
        <w:rPr>
          <w:color w:val="333333"/>
        </w:rPr>
        <w:t xml:space="preserve"> </w:t>
      </w:r>
      <w:r w:rsidR="00417A36">
        <w:rPr>
          <w:color w:val="333333"/>
        </w:rPr>
        <w:fldChar w:fldCharType="begin" w:fldLock="1"/>
      </w:r>
      <w:r w:rsidR="008E14C8">
        <w:rPr>
          <w:color w:val="333333"/>
        </w:rPr>
        <w:instrText>ADDIN CSL_CITATION {"citationItems":[{"id":"ITEM-1","itemData":{"ISSN":"0899-8418","author":[{"dropping-particle":"","family":"Mahony","given":"Colin R","non-dropping-particle":"","parse-names":false,"suffix":""},{"dropping-particle":"","family":"Wang","given":"Tongli","non-dropping-particle":"","parse-names":false,"suffix":""},{"dropping-particle":"","family":"Hamann","given":"Andreas","non-dropping-particle":"","parse-names":false,"suffix":""},{"dropping-particle":"","family":"Cannon","given":"Alex J","non-dropping-particle":"","parse-names":false,"suffix":""}],"container-title":"International Journal of Climatology","id":"ITEM-1","issue":"11","issued":{"date-parts":[["2022"]]},"page":"5871-5891","publisher":"Wiley Online Library","title":"A global climate model ensemble for downscaled monthly climate normals over North America","type":"article-journal","volume":"42"},"uris":["http://www.mendeley.com/documents/?uuid=b5345b96-5cfb-4a05-9387-18689471402d"]}],"mendeley":{"formattedCitation":"(Mahony et al., 2022)","plainTextFormattedCitation":"(Mahony et al., 2022)","previouslyFormattedCitation":"(Mahony et al., 2022)"},"properties":{"noteIndex":0},"schema":"https://github.com/citation-style-language/schema/raw/master/csl-citation.json"}</w:instrText>
      </w:r>
      <w:r w:rsidR="00417A36">
        <w:rPr>
          <w:color w:val="333333"/>
        </w:rPr>
        <w:fldChar w:fldCharType="separate"/>
      </w:r>
      <w:r w:rsidR="00417A36" w:rsidRPr="00417A36">
        <w:rPr>
          <w:noProof/>
          <w:color w:val="333333"/>
        </w:rPr>
        <w:t>(Mahony et al., 2022)</w:t>
      </w:r>
      <w:r w:rsidR="00417A36">
        <w:rPr>
          <w:color w:val="333333"/>
        </w:rPr>
        <w:fldChar w:fldCharType="end"/>
      </w:r>
      <w:r w:rsidRPr="00B24BD6">
        <w:rPr>
          <w:color w:val="333333"/>
        </w:rPr>
        <w:t>. The database of CMIP</w:t>
      </w:r>
      <w:r w:rsidRPr="00F85FFB">
        <w:rPr>
          <w:color w:val="333333"/>
          <w:shd w:val="clear" w:color="auto" w:fill="FFFFFF"/>
        </w:rPr>
        <w:t xml:space="preserve">6 corresponds to the 6th IPCC Assessment Report which presents a set of emission scenarios driven by different socioeconomic assumptions, i.e., Shared Socioeconomic Pathways (SSPs) </w:t>
      </w:r>
      <w:r w:rsidR="008E14C8">
        <w:rPr>
          <w:color w:val="333333"/>
          <w:shd w:val="clear" w:color="auto" w:fill="FFFFFF"/>
        </w:rPr>
        <w:fldChar w:fldCharType="begin" w:fldLock="1"/>
      </w:r>
      <w:r w:rsidR="001B2766">
        <w:rPr>
          <w:color w:val="333333"/>
          <w:shd w:val="clear" w:color="auto" w:fill="FFFFFF"/>
        </w:rPr>
        <w:instrText>ADDIN CSL_CITATION {"citationItems":[{"id":"ITEM-1","itemData":{"author":[{"dropping-particle":"","family":"AdaptWest Project","given":"","non-dropping-particle":"","parse-names":false,"suffix":""}],"id":"ITEM-1","issued":{"date-parts":[["2022"]]},"title":"Gridded current and projected climate data for North America at 1km resolution, interpolated using the ClimateNA v7. 30 software (T. Wang et al., 2022)","type":"article-magazine"},"uris":["http://www.mendeley.com/documents/?uuid=3b5dbd77-ab81-429a-b1ab-d3a7ec6bcf22"]},{"id":"ITEM-2","itemData":{"author":[{"dropping-particle":"","family":"Zhongming","given":"Zhu","non-dropping-particle":"","parse-names":false,"suffix":""},{"dropping-particle":"","family":"Linong","given":"Lu","non-dropping-particle":"","parse-names":false,"suffix":""},{"dropping-particle":"","family":"Xiaona","given":"Yao","non-dropping-particle":"","parse-names":false,"suffix":""},{"dropping-particle":"","family":"Wangqiang","given":"Zhang","non-dropping-particle":"","parse-names":false,"suffix":""},{"dropping-particle":"","family":"Wei","given":"Liu","non-dropping-particle":"","parse-names":false,"suffix":""}],"id":"ITEM-2","issued":{"date-parts":[["2022"]]},"title":"AR6 synthesis report: Climate change 2022","type":"article-journal"},"uris":["http://www.mendeley.com/documents/?uuid=e22ec7c3-0f23-41aa-9377-538e969d72aa"]}],"mendeley":{"formattedCitation":"(AdaptWest Project, 2022; Zhongming et al., 2022)","plainTextFormattedCitation":"(AdaptWest Project, 2022; Zhongming et al., 2022)","previouslyFormattedCitation":"(AdaptWest Project, 2022; Zhongming et al., 2022)"},"properties":{"noteIndex":0},"schema":"https://github.com/citation-style-language/schema/raw/master/csl-citation.json"}</w:instrText>
      </w:r>
      <w:r w:rsidR="008E14C8">
        <w:rPr>
          <w:color w:val="333333"/>
          <w:shd w:val="clear" w:color="auto" w:fill="FFFFFF"/>
        </w:rPr>
        <w:fldChar w:fldCharType="separate"/>
      </w:r>
      <w:r w:rsidR="008E14C8" w:rsidRPr="008E14C8">
        <w:rPr>
          <w:noProof/>
          <w:color w:val="333333"/>
          <w:shd w:val="clear" w:color="auto" w:fill="FFFFFF"/>
        </w:rPr>
        <w:t>(AdaptWest Project, 2022; Zhongming et al., 2022)</w:t>
      </w:r>
      <w:r w:rsidR="008E14C8">
        <w:rPr>
          <w:color w:val="333333"/>
          <w:shd w:val="clear" w:color="auto" w:fill="FFFFFF"/>
        </w:rPr>
        <w:fldChar w:fldCharType="end"/>
      </w:r>
      <w:r w:rsidRPr="445A55E1">
        <w:rPr>
          <w:rFonts w:eastAsia="Times New Roman"/>
          <w:color w:val="333333"/>
          <w:rPrChange w:id="24" w:author="Hart,Sarah" w:date="2023-06-01T13:50:00Z">
            <w:rPr>
              <w:color w:val="333333"/>
            </w:rPr>
          </w:rPrChange>
        </w:rPr>
        <w:t>; therefore,</w:t>
      </w:r>
      <w:r w:rsidRPr="00F85FFB">
        <w:rPr>
          <w:color w:val="333333"/>
          <w:shd w:val="clear" w:color="auto" w:fill="FFFFFF"/>
        </w:rPr>
        <w:t xml:space="preserve"> we selected emission scenarios of SSPs 4.5 and SSPs 8.5, respectively. The SSPs 4.5 consider average greenhouse gases (GHG) emission scenario with CO2 emission constant with present levels until middle of the century whereas under SSPs 8.5 represent highest CO2 emission, almost doubled from current level due to population level </w:t>
      </w:r>
      <w:r w:rsidRPr="00F85FFB">
        <w:rPr>
          <w:color w:val="333333"/>
          <w:shd w:val="clear" w:color="auto" w:fill="FFFFFF"/>
        </w:rPr>
        <w:fldChar w:fldCharType="begin" w:fldLock="1"/>
      </w:r>
      <w:r>
        <w:rPr>
          <w:color w:val="333333"/>
          <w:shd w:val="clear" w:color="auto" w:fill="FFFFFF"/>
        </w:rPr>
        <w:instrText>ADDIN CSL_CITATION {"citationItems":[{"id":"ITEM-1","itemData":{"author":[{"dropping-particle":"","family":"Zhongming","given":"Zhu","non-dropping-particle":"","parse-names":false,"suffix":""},{"dropping-particle":"","family":"Linong","given":"Lu","non-dropping-particle":"","parse-names":false,"suffix":""},{"dropping-particle":"","family":"Xiaona","given":"Yao","non-dropping-particle":"","parse-names":false,"suffix":""},{"dropping-particle":"","family":"Wangqiang","given":"Zhang","non-dropping-particle":"","parse-names":false,"suffix":""},{"dropping-particle":"","family":"Wei","given":"Liu","non-dropping-particle":"","parse-names":false,"suffix":""}],"id":"ITEM-1","issued":{"date-parts":[["2022"]]},"title":"AR6 synthesis report: Climate change 2022","type":"article-journal"},"uris":["http://www.mendeley.com/documents/?uuid=e22ec7c3-0f23-41aa-9377-538e969d72aa"]}],"mendeley":{"formattedCitation":"(Zhongming et al., 2022)","manualFormatting":"￼","plainTextFormattedCitation":"(Zhongming et al., 2022)","previouslyFormattedCitation":"(Zhongming et al., 2022)"},"properties":{"noteIndex":0},"schema":"https://github.com/citation-style-language/schema/raw/master/csl-citation.json"}</w:instrText>
      </w:r>
      <w:r w:rsidRPr="00F85FFB">
        <w:rPr>
          <w:color w:val="333333"/>
          <w:shd w:val="clear" w:color="auto" w:fill="FFFFFF"/>
        </w:rPr>
        <w:fldChar w:fldCharType="separate"/>
      </w:r>
      <w:r w:rsidRPr="445A55E1">
        <w:rPr>
          <w:noProof/>
          <w:shd w:val="clear" w:color="auto" w:fill="FFFFFF"/>
        </w:rPr>
        <w:t>￼</w:t>
      </w:r>
      <w:r w:rsidRPr="00F85FFB">
        <w:rPr>
          <w:color w:val="333333"/>
          <w:shd w:val="clear" w:color="auto" w:fill="FFFFFF"/>
        </w:rPr>
        <w:fldChar w:fldCharType="end"/>
      </w:r>
      <w:r w:rsidRPr="445A55E1">
        <w:rPr>
          <w:shd w:val="clear" w:color="auto" w:fill="FFFFFF"/>
        </w:rPr>
        <w:t>￼</w:t>
      </w:r>
      <w:r w:rsidRPr="445A55E1">
        <w:rPr>
          <w:color w:val="333333"/>
        </w:rPr>
        <w:t>.</w:t>
      </w:r>
    </w:p>
    <w:p w14:paraId="1A45D7B2" w14:textId="77777777" w:rsidR="00D81AD5" w:rsidRPr="00711CBD" w:rsidRDefault="00D81AD5" w:rsidP="556BF0BF">
      <w:pPr>
        <w:spacing w:line="360" w:lineRule="auto"/>
        <w:rPr>
          <w:ins w:id="25" w:author="Paudel,Asha" w:date="2023-06-01T22:05:00Z"/>
          <w:color w:val="333333"/>
          <w:shd w:val="clear" w:color="auto" w:fill="FFFFFF"/>
        </w:rPr>
      </w:pPr>
    </w:p>
    <w:p w14:paraId="0CBEF803" w14:textId="478D9ECE" w:rsidR="00F86C0D" w:rsidRPr="007B1CF4" w:rsidRDefault="00021245">
      <w:pPr>
        <w:pStyle w:val="Heading3"/>
        <w:pPrChange w:id="26" w:author="Guest User" w:date="2023-06-01T13:24:00Z">
          <w:pPr>
            <w:spacing w:line="360" w:lineRule="auto"/>
          </w:pPr>
        </w:pPrChange>
      </w:pPr>
      <w:r w:rsidRPr="445A55E1">
        <w:t>Topography</w:t>
      </w:r>
    </w:p>
    <w:p w14:paraId="5F888F23" w14:textId="4D4CDC39" w:rsidR="00F86C0D" w:rsidRPr="00CE677A" w:rsidRDefault="00F86C0D" w:rsidP="445A55E1">
      <w:pPr>
        <w:spacing w:line="360" w:lineRule="auto"/>
      </w:pPr>
      <w:r w:rsidRPr="00CC76D4">
        <w:rPr>
          <w:color w:val="333333"/>
          <w:shd w:val="clear" w:color="auto" w:fill="FFFFFF"/>
        </w:rPr>
        <w:t xml:space="preserve">We obtained a 30 m resolution digital elevation model (DEM) </w:t>
      </w:r>
      <w:r w:rsidR="008B2C86" w:rsidRPr="00CC76D4">
        <w:rPr>
          <w:color w:val="333333"/>
          <w:shd w:val="clear" w:color="auto" w:fill="FFFFFF"/>
        </w:rPr>
        <w:t>from the USGS Earth Explorer’s</w:t>
      </w:r>
      <w:r w:rsidR="003839DB" w:rsidRPr="00CC76D4">
        <w:rPr>
          <w:color w:val="333333"/>
          <w:shd w:val="clear" w:color="auto" w:fill="FFFFFF"/>
        </w:rPr>
        <w:t xml:space="preserve"> </w:t>
      </w:r>
      <w:r w:rsidR="00C11D4C" w:rsidRPr="00CC76D4">
        <w:rPr>
          <w:color w:val="333333"/>
          <w:shd w:val="clear" w:color="auto" w:fill="FFFFFF"/>
        </w:rPr>
        <w:t>databas</w:t>
      </w:r>
      <w:r w:rsidR="00336CBE" w:rsidRPr="00CC76D4">
        <w:rPr>
          <w:color w:val="333333"/>
          <w:shd w:val="clear" w:color="auto" w:fill="FFFFFF"/>
        </w:rPr>
        <w:t xml:space="preserve">e, </w:t>
      </w:r>
      <w:r w:rsidR="00730D66" w:rsidRPr="00CC76D4">
        <w:rPr>
          <w:color w:val="333333"/>
          <w:shd w:val="clear" w:color="auto" w:fill="FFFFFF"/>
        </w:rPr>
        <w:t xml:space="preserve">the Shuttle Radar Topographic Mission (SRTM). </w:t>
      </w:r>
      <w:r w:rsidR="002566BD" w:rsidRPr="00CC76D4">
        <w:rPr>
          <w:color w:val="333333"/>
          <w:shd w:val="clear" w:color="auto" w:fill="FFFFFF"/>
        </w:rPr>
        <w:t>The distribution of vegetation is influenced by spatial variation in solar radiation, and this effect is more pronounced in the mountainous area due to complex geomorphology</w:t>
      </w:r>
      <w:r w:rsidR="00A63F3F">
        <w:rPr>
          <w:color w:val="333333"/>
          <w:shd w:val="clear" w:color="auto" w:fill="FFFFFF"/>
        </w:rPr>
        <w:t xml:space="preserve">. </w:t>
      </w:r>
      <w:r w:rsidR="001B2D3C" w:rsidRPr="00CC76D4">
        <w:rPr>
          <w:color w:val="333333"/>
          <w:shd w:val="clear" w:color="auto" w:fill="FFFFFF"/>
        </w:rPr>
        <w:t>For</w:t>
      </w:r>
      <w:r w:rsidR="002566BD" w:rsidRPr="00CC76D4">
        <w:rPr>
          <w:color w:val="333333"/>
          <w:shd w:val="clear" w:color="auto" w:fill="FFFFFF"/>
        </w:rPr>
        <w:t xml:space="preserve"> a strong prediction of the suitability of the aspen habitat</w:t>
      </w:r>
      <w:r w:rsidR="002566BD" w:rsidRPr="002566BD">
        <w:t xml:space="preserve"> in the SRME, we included the </w:t>
      </w:r>
      <w:r w:rsidR="006E7B17">
        <w:t>derivative v</w:t>
      </w:r>
      <w:r w:rsidR="00411F4D">
        <w:t>ariable</w:t>
      </w:r>
      <w:r w:rsidR="0039677D">
        <w:t>s</w:t>
      </w:r>
      <w:r w:rsidR="00411F4D">
        <w:t xml:space="preserve">, </w:t>
      </w:r>
      <w:r w:rsidR="002566BD" w:rsidRPr="002566BD">
        <w:t>heat load index (HLI)</w:t>
      </w:r>
      <w:r w:rsidR="0039677D">
        <w:t xml:space="preserve"> and </w:t>
      </w:r>
      <w:r w:rsidR="001A517C">
        <w:t>topographic surface index (T</w:t>
      </w:r>
      <w:del w:id="27" w:author="Hart,Sarah" w:date="2023-06-01T15:05:00Z">
        <w:r w:rsidRPr="445A55E1" w:rsidDel="445A55E1">
          <w:delText>H</w:delText>
        </w:r>
      </w:del>
      <w:r w:rsidR="001A517C">
        <w:t>SI)</w:t>
      </w:r>
      <w:r w:rsidR="002566BD" w:rsidRPr="002566BD">
        <w:t xml:space="preserve"> in our model. The R </w:t>
      </w:r>
      <w:proofErr w:type="spellStart"/>
      <w:r w:rsidR="002566BD" w:rsidRPr="002566BD">
        <w:t>spatialEco</w:t>
      </w:r>
      <w:proofErr w:type="spellEnd"/>
      <w:r w:rsidR="002566BD" w:rsidRPr="002566BD">
        <w:t xml:space="preserve"> package was used to derive the heat load index from dem</w:t>
      </w:r>
      <w:r w:rsidR="00682A83">
        <w:t xml:space="preserve"> </w:t>
      </w:r>
      <w:r w:rsidR="00133F61">
        <w:t>which</w:t>
      </w:r>
      <w:r w:rsidR="009F5075">
        <w:t xml:space="preserve"> is based on </w:t>
      </w:r>
      <w:r w:rsidR="00CE0585">
        <w:fldChar w:fldCharType="begin" w:fldLock="1"/>
      </w:r>
      <w:r w:rsidR="00EF539E">
        <w:instrText>ADDIN CSL_CITATION {"citationItems":[{"id":"ITEM-1","itemData":{"ISSN":"1100-9233","author":[{"dropping-particle":"","family":"McCune","given":"Bruce","non-dropping-particle":"","parse-names":false,"suffix":""}],"container-title":"Journal of Vegetation Science","id":"ITEM-1","issue":"5","issued":{"date-parts":[["2007"]]},"page":"751-754","publisher":"Wiley Online Library","title":"Improved estimates of incident radiation and heat load using non‐parametric regression against topographic variables","type":"article-journal","volume":"18"},"uris":["http://www.mendeley.com/documents/?uuid=05f65a19-8bda-4cd4-9849-24cd0f49b6c7"]},{"id":"ITEM-2","itemData":{"ISSN":"1100-9233","author":[{"dropping-particle":"","family":"McCune","given":"Bruce","non-dropping-particle":"","parse-names":false,"suffix":""},{"dropping-particle":"","family":"Keon","given":"Dylan","non-dropping-particle":"","parse-names":false,"suffix":""}],"container-title":"Journal of vegetation science","id":"ITEM-2","issue":"4","issued":{"date-parts":[["2002"]]},"page":"603-606","publisher":"Wiley Online Library","title":"Equations for potential annual direct incident radiation and heat load","type":"article-journal","volume":"13"},"uris":["http://www.mendeley.com/documents/?uuid=67a2f32e-b5ac-4ecf-8c8b-39c08c3ede4e"]}],"mendeley":{"formattedCitation":"(McCune, 2007; McCune and Keon, 2002)","manualFormatting":"McCune, 2007; McCune and Keon, 2002","plainTextFormattedCitation":"(McCune, 2007; McCune and Keon, 2002)","previouslyFormattedCitation":"(McCune, 2007; McCune and Keon, 2002)"},"properties":{"noteIndex":0},"schema":"https://github.com/citation-style-language/schema/raw/master/csl-citation.json"}</w:instrText>
      </w:r>
      <w:r w:rsidR="00CE0585">
        <w:fldChar w:fldCharType="separate"/>
      </w:r>
      <w:r w:rsidR="00CE0585" w:rsidRPr="00CE0585">
        <w:rPr>
          <w:noProof/>
        </w:rPr>
        <w:t>McCune, 2007; McCune and Keon, 2002</w:t>
      </w:r>
      <w:r w:rsidR="00CE0585">
        <w:fldChar w:fldCharType="end"/>
      </w:r>
      <w:r w:rsidR="009F5075">
        <w:t>.</w:t>
      </w:r>
    </w:p>
    <w:p w14:paraId="09075420" w14:textId="69AA961C" w:rsidR="00BC67FD" w:rsidRPr="00B44E5E" w:rsidRDefault="00BC67FD" w:rsidP="556BF0BF">
      <w:pPr>
        <w:spacing w:line="360" w:lineRule="auto"/>
        <w:rPr>
          <w:i/>
          <w:iCs/>
        </w:rPr>
      </w:pPr>
      <w:r w:rsidRPr="556BF0BF">
        <w:rPr>
          <w:i/>
          <w:iCs/>
        </w:rPr>
        <w:t>Soil</w:t>
      </w:r>
      <w:r w:rsidR="00D13E7C" w:rsidRPr="556BF0BF">
        <w:rPr>
          <w:i/>
          <w:iCs/>
        </w:rPr>
        <w:t xml:space="preserve"> </w:t>
      </w:r>
    </w:p>
    <w:p w14:paraId="27B92D64" w14:textId="6DF06729" w:rsidR="00B07751" w:rsidRDefault="00C43B98" w:rsidP="556BF0BF">
      <w:pPr>
        <w:spacing w:line="360" w:lineRule="auto"/>
        <w:rPr>
          <w:color w:val="333333"/>
          <w:shd w:val="clear" w:color="auto" w:fill="FFFFFF"/>
        </w:rPr>
      </w:pPr>
      <w:proofErr w:type="gramStart"/>
      <w:r w:rsidRPr="00C43B98">
        <w:rPr>
          <w:color w:val="333333"/>
          <w:shd w:val="clear" w:color="auto" w:fill="FFFFFF"/>
        </w:rPr>
        <w:t>In order to</w:t>
      </w:r>
      <w:proofErr w:type="gramEnd"/>
      <w:r w:rsidRPr="00C43B98">
        <w:rPr>
          <w:color w:val="333333"/>
          <w:shd w:val="clear" w:color="auto" w:fill="FFFFFF"/>
        </w:rPr>
        <w:t xml:space="preserve"> account for the complex topography of the SRME, which causes soil properties to vary spatially and potentially affect aspen distribution, we also included soil properties in our SDM predictions.</w:t>
      </w:r>
      <w:r w:rsidR="00BE610F">
        <w:rPr>
          <w:color w:val="333333"/>
          <w:shd w:val="clear" w:color="auto" w:fill="FFFFFF"/>
        </w:rPr>
        <w:t xml:space="preserve"> </w:t>
      </w:r>
      <w:r w:rsidR="00856CA3" w:rsidRPr="00856CA3">
        <w:rPr>
          <w:color w:val="333333"/>
          <w:shd w:val="clear" w:color="auto" w:fill="FFFFFF"/>
        </w:rPr>
        <w:t xml:space="preserve">Using the R-package </w:t>
      </w:r>
      <w:proofErr w:type="spellStart"/>
      <w:r w:rsidR="00856CA3" w:rsidRPr="00856CA3">
        <w:rPr>
          <w:color w:val="333333"/>
          <w:shd w:val="clear" w:color="auto" w:fill="FFFFFF"/>
        </w:rPr>
        <w:t>XPolaris</w:t>
      </w:r>
      <w:proofErr w:type="spellEnd"/>
      <w:r w:rsidR="115E5F22" w:rsidRPr="00856CA3">
        <w:rPr>
          <w:color w:val="333333"/>
          <w:shd w:val="clear" w:color="auto" w:fill="FFFFFF"/>
        </w:rPr>
        <w:t xml:space="preserve"> </w:t>
      </w:r>
      <w:r w:rsidR="005B5875">
        <w:rPr>
          <w:color w:val="333333"/>
          <w:shd w:val="clear" w:color="auto" w:fill="FFFFFF"/>
        </w:rPr>
        <w:fldChar w:fldCharType="begin" w:fldLock="1"/>
      </w:r>
      <w:r w:rsidR="00332998">
        <w:rPr>
          <w:color w:val="333333"/>
          <w:shd w:val="clear" w:color="auto" w:fill="FFFFFF"/>
        </w:rPr>
        <w:instrText>ADDIN CSL_CITATION {"citationItems":[{"id":"ITEM-1","itemData":{"DOI":"10.1186/s13104-021-05729-y","ISSN":"1756-0500","PMID":"34446061","abstract":"Objectives: This data article aims to introduce the “XPolaris” R-package, designed to facilitate access to detailed soil data at any geographical location within the contiguous United States (CONUS). Without the need of advanced R-programming skills, XPolaris enables users to convert raster data from the POLARIS database into traditional spreadsheet format [i.e., Comma-Separated Values (CSV)] for further data analyses. Data description: The core of this publication is a code-tutorial envisioned to assist users in retrieving soil raster data within the CONUS. All data is sourced from the POLARIS database, a 30-m probabilistic map of soil series and different soil properties [Chaney et al. Geoderma 274:54, 2016, Chaney et al. Water Resour Res 55:2916, 2019]. POLARIS represents an optimization of the Soil Survey Geographic (SSURGO) database, circumventing issues of spatial disaggregation, harmonizing, and filling spatial gaps. POLARIS was constructed using a machine learning algorithm, the Disaggregation and Harmonisation of Soil Map Units Through Resampled Classification Trees (DSMART-HPC) [Odgers et al. Geoderma 214:91, 2014]. Although the data is easily accessible in a raster format, retrieving large amounts of data can be time-consuming or require advanced programming skills.","author":[{"dropping-particle":"","family":"Moro Rosso","given":"Luiz H.","non-dropping-particle":"","parse-names":false,"suffix":""},{"dropping-particle":"","family":"Borja Reis","given":"Andre F.","non-dropping-particle":"de","parse-names":false,"suffix":""},{"dropping-particle":"","family":"Correndo","given":"Adrian A.","non-dropping-particle":"","parse-names":false,"suffix":""},{"dropping-particle":"","family":"Ciampitti","given":"Ignacio A.","non-dropping-particle":"","parse-names":false,"suffix":""}],"container-title":"BMC Research Notes","id":"ITEM-1","issue":"1","issued":{"date-parts":[["2021","12","1"]]},"page":"327","publisher":"Springer","title":"XPolaris: an R-package to retrieve United States soil data at 30-meter resolution","type":"article-journal","volume":"14"},"uris":["http://www.mendeley.com/documents/?uuid=fd31e7a3-d3da-4b8d-a19c-21af3c06e2e7"]}],"mendeley":{"formattedCitation":"(Moro Rosso et al., 2021)","plainTextFormattedCitation":"(Moro Rosso et al., 2021)","previouslyFormattedCitation":"(Moro Rosso et al., 2021)"},"properties":{"noteIndex":0},"schema":"https://github.com/citation-style-language/schema/raw/master/csl-citation.json"}</w:instrText>
      </w:r>
      <w:r w:rsidR="005B5875">
        <w:rPr>
          <w:color w:val="333333"/>
          <w:shd w:val="clear" w:color="auto" w:fill="FFFFFF"/>
        </w:rPr>
        <w:fldChar w:fldCharType="separate"/>
      </w:r>
      <w:r w:rsidR="005B5875" w:rsidRPr="005B5875">
        <w:rPr>
          <w:noProof/>
          <w:color w:val="333333"/>
          <w:shd w:val="clear" w:color="auto" w:fill="FFFFFF"/>
        </w:rPr>
        <w:t>(Moro Rosso et al., 2021)</w:t>
      </w:r>
      <w:r w:rsidR="005B5875">
        <w:rPr>
          <w:color w:val="333333"/>
          <w:shd w:val="clear" w:color="auto" w:fill="FFFFFF"/>
        </w:rPr>
        <w:fldChar w:fldCharType="end"/>
      </w:r>
      <w:r w:rsidR="00856CA3" w:rsidRPr="00856CA3">
        <w:rPr>
          <w:color w:val="333333"/>
          <w:shd w:val="clear" w:color="auto" w:fill="FFFFFF"/>
        </w:rPr>
        <w:t>,</w:t>
      </w:r>
      <w:r w:rsidR="25C2F1E3" w:rsidRPr="00856CA3">
        <w:rPr>
          <w:color w:val="333333"/>
          <w:shd w:val="clear" w:color="auto" w:fill="FFFFFF"/>
        </w:rPr>
        <w:t xml:space="preserve"> we </w:t>
      </w:r>
      <w:r w:rsidR="7C06D194" w:rsidRPr="00856CA3">
        <w:rPr>
          <w:color w:val="333333"/>
          <w:shd w:val="clear" w:color="auto" w:fill="FFFFFF"/>
        </w:rPr>
        <w:t>obtained</w:t>
      </w:r>
      <w:r w:rsidR="25C2F1E3" w:rsidRPr="00856CA3">
        <w:rPr>
          <w:color w:val="333333"/>
          <w:shd w:val="clear" w:color="auto" w:fill="FFFFFF"/>
        </w:rPr>
        <w:t xml:space="preserve"> 30-m</w:t>
      </w:r>
      <w:r w:rsidR="00856CA3" w:rsidRPr="00856CA3">
        <w:rPr>
          <w:color w:val="333333"/>
          <w:shd w:val="clear" w:color="auto" w:fill="FFFFFF"/>
        </w:rPr>
        <w:t xml:space="preserve"> probabilistic map</w:t>
      </w:r>
      <w:r w:rsidR="39831AD0" w:rsidRPr="00856CA3">
        <w:rPr>
          <w:color w:val="333333"/>
          <w:shd w:val="clear" w:color="auto" w:fill="FFFFFF"/>
        </w:rPr>
        <w:t xml:space="preserve">s of </w:t>
      </w:r>
      <w:r w:rsidR="00856CA3" w:rsidRPr="00856CA3">
        <w:rPr>
          <w:color w:val="333333"/>
          <w:shd w:val="clear" w:color="auto" w:fill="FFFFFF"/>
        </w:rPr>
        <w:t>soil properties</w:t>
      </w:r>
      <w:r w:rsidR="00F12A3E">
        <w:rPr>
          <w:color w:val="333333"/>
          <w:shd w:val="clear" w:color="auto" w:fill="FFFFFF"/>
        </w:rPr>
        <w:t xml:space="preserve">, </w:t>
      </w:r>
      <w:r w:rsidR="5D1912D3">
        <w:rPr>
          <w:color w:val="333333"/>
          <w:shd w:val="clear" w:color="auto" w:fill="FFFFFF"/>
        </w:rPr>
        <w:t>including</w:t>
      </w:r>
      <w:r w:rsidR="00856CA3" w:rsidRPr="00856CA3">
        <w:rPr>
          <w:color w:val="333333"/>
          <w:shd w:val="clear" w:color="auto" w:fill="FFFFFF"/>
        </w:rPr>
        <w:t xml:space="preserve"> </w:t>
      </w:r>
      <w:r w:rsidR="000E303F">
        <w:rPr>
          <w:color w:val="333333"/>
          <w:shd w:val="clear" w:color="auto" w:fill="FFFFFF"/>
        </w:rPr>
        <w:t>soil pH, percentage of clay and saturated soil water content</w:t>
      </w:r>
      <w:r w:rsidR="00856CA3" w:rsidRPr="00856CA3">
        <w:rPr>
          <w:color w:val="333333"/>
          <w:shd w:val="clear" w:color="auto" w:fill="FFFFFF"/>
        </w:rPr>
        <w:t xml:space="preserve"> from the POLARIS database</w:t>
      </w:r>
      <w:r w:rsidR="00332998">
        <w:rPr>
          <w:color w:val="333333"/>
          <w:shd w:val="clear" w:color="auto" w:fill="FFFFFF"/>
        </w:rPr>
        <w:t xml:space="preserve"> </w:t>
      </w:r>
      <w:r w:rsidR="00332998">
        <w:rPr>
          <w:color w:val="333333"/>
          <w:shd w:val="clear" w:color="auto" w:fill="FFFFFF"/>
        </w:rPr>
        <w:fldChar w:fldCharType="begin" w:fldLock="1"/>
      </w:r>
      <w:r w:rsidR="00327759">
        <w:rPr>
          <w:color w:val="333333"/>
          <w:shd w:val="clear" w:color="auto" w:fill="FFFFFF"/>
        </w:rPr>
        <w:instrText>ADDIN CSL_CITATION {"citationItems":[{"id":"ITEM-1","itemData":{"ISSN":"0043-1397","author":[{"dropping-particle":"","family":"Chaney","given":"Nathaniel W","non-dropping-particle":"","parse-names":false,"suffix":""},{"dropping-particle":"","family":"Minasny","given":"Budiman","non-dropping-particle":"","parse-names":false,"suffix":""},{"dropping-particle":"","family":"Herman","given":"Jonathan D","non-dropping-particle":"","parse-names":false,"suffix":""},{"dropping-particle":"","family":"Nauman","given":"Travis W","non-dropping-particle":"","parse-names":false,"suffix":""},{"dropping-particle":"","family":"Brungard","given":"Colby W","non-dropping-particle":"","parse-names":false,"suffix":""},{"dropping-particle":"","family":"Morgan","given":"Cristine L S","non-dropping-particle":"","parse-names":false,"suffix":""},{"dropping-particle":"","family":"McBratney","given":"Alexander B","non-dropping-particle":"","parse-names":false,"suffix":""},{"dropping-particle":"","family":"Wood","given":"Eric F","non-dropping-particle":"","parse-names":false,"suffix":""},{"dropping-particle":"","family":"Yimam","given":"Yohannes","non-dropping-particle":"","parse-names":false,"suffix":""}],"container-title":"Water Resources Research","id":"ITEM-1","issue":"4","issued":{"date-parts":[["2019"]]},"page":"2916-2938","publisher":"Wiley Online Library","title":"POLARIS soil properties: 30‐m probabilistic maps of soil properties over the contiguous United States","type":"article-journal","volume":"55"},"uris":["http://www.mendeley.com/documents/?uuid=485b5267-d9a2-419d-89d2-3b08671b785e"]},{"id":"ITEM-2","itemData":{"DOI":"10.1016/j.geoderma.2016.03.025","ISSN":"00167061","abstract":"A new complete map of soil series probabilities has been produced for the contiguous United States at a 30 m spatial resolution. This innovative database, named POLARIS, is constructed using available high-resolution geospatial environmental data and a state-of-the-art machine learning algorithm (DSMART-HPC) to remap the Soil Survey Geographic (SSURGO) database. This 9 billion grid cell database is possible using available high performance computing resources. POLARIS provides a spatially continuous, internally consistent, quantitative prediction of soil series. It offers potential solutions to the primary weaknesses in SSURGO: 1) unmapped areas are gap-filled using survey data from the surrounding regions, 2) the artificial discontinuities at political boundaries are removed, and 3) the use of high resolution environmental covariate data leads to a spatial disaggregation of the coarse polygons. The geospatial environmental covariates that have the largest role in assembling POLARIS over the contiguous United States (CONUS) are fine-scale (30 m) elevation data and coarse-scale (~. 2 km) estimates of the geographic distribution of uranium, thorium, and potassium. A preliminary validation of POLARIS using the NRCS National Soil Information System (NASIS) database shows variable performance over CONUS. In general, the best performance is obtained at grid cells where DSMART-HPC is most able to reduce the chance of misclassification. The important role of environmental covariates in limiting prediction uncertainty suggests including additional covariates is pivotal to improving POLARIS' accuracy. This database has the potential to improve the modeling of biogeochemical, water, and energy cycles in environmental models; enhance availability of data for precision agriculture; and assist hydrologic monitoring and forecasting to ensure food and water security.","author":[{"dropping-particle":"","family":"Chaney","given":"Nathaniel W.","non-dropping-particle":"","parse-names":false,"suffix":""},{"dropping-particle":"","family":"Wood","given":"Eric F.","non-dropping-particle":"","parse-names":false,"suffix":""},{"dropping-particle":"","family":"McBratney","given":"Alexander B.","non-dropping-particle":"","parse-names":false,"suffix":""},{"dropping-particle":"","family":"Hempel","given":"Jonathan W.","non-dropping-particle":"","parse-names":false,"suffix":""},{"dropping-particle":"","family":"Nauman","given":"Travis W.","non-dropping-particle":"","parse-names":false,"suffix":""},{"dropping-particle":"","family":"Brungard","given":"Colby W.","non-dropping-particle":"","parse-names":false,"suffix":""},{"dropping-particle":"","family":"Odgers","given":"Nathan P.","non-dropping-particle":"","parse-names":false,"suffix":""}],"container-title":"Geoderma","id":"ITEM-2","issued":{"date-parts":[["2016","7","15"]]},"page":"54-67","publisher":"Elsevier B.V.","title":"POLARIS: A 30-meter probabilistic soil series map of the contiguous United States","type":"article-journal","volume":"274"},"uris":["http://www.mendeley.com/documents/?uuid=1dff24db-a794-3237-aca6-96a59ff16c72"]}],"mendeley":{"formattedCitation":"(Chaney et al., 2019, 2016)","plainTextFormattedCitation":"(Chaney et al., 2019, 2016)","previouslyFormattedCitation":"(Chaney et al., 2019, 2016)"},"properties":{"noteIndex":0},"schema":"https://github.com/citation-style-language/schema/raw/master/csl-citation.json"}</w:instrText>
      </w:r>
      <w:r w:rsidR="00332998">
        <w:rPr>
          <w:color w:val="333333"/>
          <w:shd w:val="clear" w:color="auto" w:fill="FFFFFF"/>
        </w:rPr>
        <w:fldChar w:fldCharType="separate"/>
      </w:r>
      <w:r w:rsidR="00332998" w:rsidRPr="00332998">
        <w:rPr>
          <w:noProof/>
          <w:color w:val="333333"/>
          <w:shd w:val="clear" w:color="auto" w:fill="FFFFFF"/>
        </w:rPr>
        <w:t>(Chaney et al., 2019, 2016)</w:t>
      </w:r>
      <w:r w:rsidR="00332998">
        <w:rPr>
          <w:color w:val="333333"/>
          <w:shd w:val="clear" w:color="auto" w:fill="FFFFFF"/>
        </w:rPr>
        <w:fldChar w:fldCharType="end"/>
      </w:r>
      <w:r w:rsidR="006D3DD5">
        <w:rPr>
          <w:color w:val="333333"/>
          <w:shd w:val="clear" w:color="auto" w:fill="FFFFFF"/>
        </w:rPr>
        <w:t xml:space="preserve"> .</w:t>
      </w:r>
      <w:r w:rsidR="008C559C">
        <w:rPr>
          <w:color w:val="333333"/>
          <w:shd w:val="clear" w:color="auto" w:fill="FFFFFF"/>
        </w:rPr>
        <w:t xml:space="preserve"> </w:t>
      </w:r>
      <w:r w:rsidR="00F12A3E">
        <w:rPr>
          <w:color w:val="333333"/>
          <w:shd w:val="clear" w:color="auto" w:fill="FFFFFF"/>
        </w:rPr>
        <w:t xml:space="preserve">These soil variables were further </w:t>
      </w:r>
      <w:r w:rsidR="00A72AEB">
        <w:rPr>
          <w:color w:val="333333"/>
          <w:shd w:val="clear" w:color="auto" w:fill="FFFFFF"/>
        </w:rPr>
        <w:t xml:space="preserve">resampled </w:t>
      </w:r>
      <w:r w:rsidR="006D3688">
        <w:rPr>
          <w:color w:val="333333"/>
          <w:shd w:val="clear" w:color="auto" w:fill="FFFFFF"/>
        </w:rPr>
        <w:t>to ma</w:t>
      </w:r>
      <w:r w:rsidR="00F12A3E">
        <w:rPr>
          <w:color w:val="333333"/>
          <w:shd w:val="clear" w:color="auto" w:fill="FFFFFF"/>
        </w:rPr>
        <w:t>tch with resolution of cl</w:t>
      </w:r>
      <w:r w:rsidR="002E1C14">
        <w:rPr>
          <w:color w:val="333333"/>
          <w:shd w:val="clear" w:color="auto" w:fill="FFFFFF"/>
        </w:rPr>
        <w:t>imate data</w:t>
      </w:r>
      <w:r w:rsidR="006D3688">
        <w:rPr>
          <w:color w:val="333333"/>
          <w:shd w:val="clear" w:color="auto" w:fill="FFFFFF"/>
        </w:rPr>
        <w:t xml:space="preserve"> </w:t>
      </w:r>
      <w:r w:rsidR="002A1A6B">
        <w:rPr>
          <w:color w:val="333333"/>
          <w:shd w:val="clear" w:color="auto" w:fill="FFFFFF"/>
        </w:rPr>
        <w:t>upscaling to 250 m</w:t>
      </w:r>
      <w:r w:rsidR="00D873CD">
        <w:rPr>
          <w:color w:val="333333"/>
          <w:shd w:val="clear" w:color="auto" w:fill="FFFFFF"/>
        </w:rPr>
        <w:t>.</w:t>
      </w:r>
      <w:r w:rsidR="00B62105" w:rsidRPr="00B62105">
        <w:t xml:space="preserve"> </w:t>
      </w:r>
      <w:r w:rsidR="00B62105" w:rsidRPr="00B62105">
        <w:rPr>
          <w:color w:val="333333"/>
          <w:shd w:val="clear" w:color="auto" w:fill="FFFFFF"/>
        </w:rPr>
        <w:t>As mentioned in</w:t>
      </w:r>
      <w:r w:rsidR="00B62105">
        <w:rPr>
          <w:color w:val="333333"/>
          <w:shd w:val="clear" w:color="auto" w:fill="FFFFFF"/>
        </w:rPr>
        <w:t xml:space="preserve"> </w:t>
      </w:r>
      <w:r w:rsidR="00B62105">
        <w:rPr>
          <w:color w:val="333333"/>
          <w:shd w:val="clear" w:color="auto" w:fill="FFFFFF"/>
        </w:rPr>
        <w:fldChar w:fldCharType="begin" w:fldLock="1"/>
      </w:r>
      <w:r w:rsidR="00A022AA">
        <w:rPr>
          <w:color w:val="333333"/>
          <w:shd w:val="clear" w:color="auto" w:fill="FFFFFF"/>
        </w:rPr>
        <w:instrText>ADDIN CSL_CITATION {"citationItems":[{"id":"ITEM-1","itemData":{"ISSN":"1432-9840","author":[{"dropping-particle":"","family":"Ste-Marie","given":"Catherine","non-dropping-particle":"","parse-names":false,"suffix":""},{"dropping-particle":"","family":"Paré","given":"David","non-dropping-particle":"","parse-names":false,"suffix":""},{"dropping-particle":"","family":"Gagnon","given":"Daniel","non-dropping-particle":"","parse-names":false,"suffix":""}],"container-title":"Ecosystems","id":"ITEM-1","issued":{"date-parts":[["2007"]]},"page":"1299-1310","publisher":"Springer","title":"The contrasting effects of aspen and jack pine on soil nutritional properties depend on parent material","type":"article-journal","volume":"10"},"uris":["http://www.mendeley.com/documents/?uuid=39569134-9c8f-4056-a1c0-8f9b29b75b70"]},{"id":"ITEM-2","itemData":{"ISSN":"0361-5995","author":[{"dropping-particle":"","family":"Woldeselassie","given":"Mical","non-dropping-particle":"","parse-names":false,"suffix":""},{"dropping-particle":"","family":"Miegroet","given":"Helga","non-dropping-particle":"Van","parse-names":false,"suffix":""},{"dropping-particle":"","family":"Gruselle","given":"Marie-Cécile","non-dropping-particle":"","parse-names":false,"suffix":""},{"dropping-particle":"","family":"Hambly","given":"Nickoli","non-dropping-particle":"","parse-names":false,"suffix":""}],"container-title":"Soil Science Society of America Journal","id":"ITEM-2","issue":"6","issued":{"date-parts":[["2012"]]},"page":"2230-2240","publisher":"Wiley Online Library","title":"Storage and stability of soil organic carbon in aspen and conifer forest soils of northern Utah","type":"article-journal","volume":"76"},"uris":["http://www.mendeley.com/documents/?uuid=4937e0c6-1af7-4f4b-b380-374df0bd796e"]},{"id":"ITEM-3","itemData":{"ISSN":"0361-5995","author":[{"dropping-particle":"","family":"Alban","given":"David H","non-dropping-particle":"","parse-names":false,"suffix":""}],"container-title":"Soil Science Society of America Journal","id":"ITEM-3","issue":"4","issued":{"date-parts":[["1982"]]},"page":"853-861","publisher":"Wiley Online Library","title":"Effects of nutrient accumulation by aspen, spruce, and pine on soil properties","type":"article-journal","volume":"46"},"uris":["http://www.mendeley.com/documents/?uuid=e97988a8-8e0b-4700-9504-972d66649146"]},{"id":"ITEM-4","itemData":{"ISSN":"2045-2322","author":[{"dropping-particle":"","family":"Goebes","given":"Philipp","non-dropping-particle":"","parse-names":false,"suffix":""},{"dropping-particle":"","family":"Schmidt","given":"Karsten","non-dropping-particle":"","parse-names":false,"suffix":""},{"dropping-particle":"","family":"Seitz","given":"Steffen","non-dropping-particle":"","parse-names":false,"suffix":""},{"dropping-particle":"","family":"Both","given":"Sabine","non-dropping-particle":"","parse-names":false,"suffix":""},{"dropping-particle":"","family":"Bruelheide","given":"Helge","non-dropping-particle":"","parse-names":false,"suffix":""},{"dropping-particle":"","family":"Erfmeier","given":"Alexandra","non-dropping-particle":"","parse-names":false,"suffix":""},{"dropping-particle":"","family":"Scholten","given":"Thomas","non-dropping-particle":"","parse-names":false,"suffix":""},{"dropping-particle":"","family":"Kühn","given":"Peter","non-dropping-particle":"","parse-names":false,"suffix":""}],"container-title":"Scientific Reports","id":"ITEM-4","issue":"1","issued":{"date-parts":[["2019"]]},"page":"8635","publisher":"Nature Publishing Group UK London","title":"The strength of soil-plant interactions under forest is related to a Critical Soil Depth","type":"article-journal","volume":"9"},"uris":["http://www.mendeley.com/documents/?uuid=193ce420-ed13-4e22-988d-df34f024a2e8"]}],"mendeley":{"formattedCitation":"(Alban, 1982; Goebes et al., 2019; Ste-Marie et al., 2007; Woldeselassie et al., 2012)","manualFormatting":"Alban, 1982; Goebes et al., 2019; Ste-Marie et al., 2007;  and Woldeselassie et al., 2012","plainTextFormattedCitation":"(Alban, 1982; Goebes et al., 2019; Ste-Marie et al., 2007; Woldeselassie et al., 2012)","previouslyFormattedCitation":"(Alban, 1982; Goebes et al., 2019; Ste-Marie et al., 2007; Woldeselassie et al., 2012)"},"properties":{"noteIndex":0},"schema":"https://github.com/citation-style-language/schema/raw/master/csl-citation.json"}</w:instrText>
      </w:r>
      <w:r w:rsidR="00B62105">
        <w:rPr>
          <w:color w:val="333333"/>
          <w:shd w:val="clear" w:color="auto" w:fill="FFFFFF"/>
        </w:rPr>
        <w:fldChar w:fldCharType="separate"/>
      </w:r>
      <w:r w:rsidR="00B62105" w:rsidRPr="002A6504">
        <w:rPr>
          <w:noProof/>
          <w:color w:val="333333"/>
          <w:shd w:val="clear" w:color="auto" w:fill="FFFFFF"/>
        </w:rPr>
        <w:t xml:space="preserve">Alban, 1982; Goebes et al., 2019; Ste-Marie et al., 2007; </w:t>
      </w:r>
      <w:r w:rsidR="00B62105">
        <w:rPr>
          <w:noProof/>
          <w:color w:val="333333"/>
          <w:shd w:val="clear" w:color="auto" w:fill="FFFFFF"/>
        </w:rPr>
        <w:t xml:space="preserve"> and </w:t>
      </w:r>
      <w:r w:rsidR="00B62105" w:rsidRPr="002A6504">
        <w:rPr>
          <w:noProof/>
          <w:color w:val="333333"/>
          <w:shd w:val="clear" w:color="auto" w:fill="FFFFFF"/>
        </w:rPr>
        <w:t>Woldeselassie et al., 2012</w:t>
      </w:r>
      <w:r w:rsidR="00B62105">
        <w:rPr>
          <w:color w:val="333333"/>
          <w:shd w:val="clear" w:color="auto" w:fill="FFFFFF"/>
        </w:rPr>
        <w:fldChar w:fldCharType="end"/>
      </w:r>
      <w:r w:rsidR="00B62105" w:rsidRPr="00B62105">
        <w:rPr>
          <w:color w:val="333333"/>
          <w:shd w:val="clear" w:color="auto" w:fill="FFFFFF"/>
        </w:rPr>
        <w:t xml:space="preserve">, we considered soil variables from the depth of 5-15 cm that lies within the critical depth range (0-20 cm) in </w:t>
      </w:r>
      <w:r w:rsidR="00B62105" w:rsidRPr="445A55E1">
        <w:rPr>
          <w:rFonts w:eastAsia="Times New Roman"/>
          <w:color w:val="333333"/>
          <w:shd w:val="clear" w:color="auto" w:fill="FFFFFF"/>
          <w:rPrChange w:id="28" w:author="Hart,Sarah" w:date="2023-06-01T13:53:00Z">
            <w:rPr>
              <w:color w:val="333333"/>
            </w:rPr>
          </w:rPrChange>
        </w:rPr>
        <w:t>determining the</w:t>
      </w:r>
      <w:r w:rsidR="00B62105" w:rsidRPr="00B62105">
        <w:rPr>
          <w:color w:val="333333"/>
          <w:shd w:val="clear" w:color="auto" w:fill="FFFFFF"/>
        </w:rPr>
        <w:t xml:space="preserve"> soil edaphic conditions</w:t>
      </w:r>
      <w:r w:rsidR="004F41AD">
        <w:rPr>
          <w:color w:val="333333"/>
          <w:shd w:val="clear" w:color="auto" w:fill="FFFFFF"/>
        </w:rPr>
        <w:t xml:space="preserve">. </w:t>
      </w:r>
      <w:r w:rsidR="00992772">
        <w:rPr>
          <w:color w:val="333333"/>
          <w:shd w:val="clear" w:color="auto" w:fill="FFFFFF"/>
        </w:rPr>
        <w:t>Therefore, within this range of depth, soil properties are found to</w:t>
      </w:r>
      <w:r w:rsidR="00B62105" w:rsidRPr="00B62105">
        <w:rPr>
          <w:color w:val="333333"/>
          <w:shd w:val="clear" w:color="auto" w:fill="FFFFFF"/>
        </w:rPr>
        <w:t xml:space="preserve"> influenc</w:t>
      </w:r>
      <w:r w:rsidR="00992772">
        <w:rPr>
          <w:color w:val="333333"/>
          <w:shd w:val="clear" w:color="auto" w:fill="FFFFFF"/>
        </w:rPr>
        <w:t>e</w:t>
      </w:r>
      <w:r w:rsidR="00B62105" w:rsidRPr="00B62105">
        <w:rPr>
          <w:color w:val="333333"/>
          <w:shd w:val="clear" w:color="auto" w:fill="FFFFFF"/>
        </w:rPr>
        <w:t xml:space="preserve"> overstory and understory vegetation including aspen.</w:t>
      </w:r>
      <w:r w:rsidR="002A1A6B">
        <w:rPr>
          <w:color w:val="333333"/>
          <w:shd w:val="clear" w:color="auto" w:fill="FFFFFF"/>
        </w:rPr>
        <w:t xml:space="preserve"> </w:t>
      </w:r>
    </w:p>
    <w:p w14:paraId="2AE2314D" w14:textId="49B84136" w:rsidR="445A55E1" w:rsidRPr="00E43B93" w:rsidRDefault="445A55E1" w:rsidP="00E43B93">
      <w:pPr>
        <w:pStyle w:val="Heading2"/>
        <w:rPr>
          <w:i/>
          <w:iCs/>
        </w:rPr>
      </w:pPr>
      <w:r w:rsidRPr="445A55E1">
        <w:t>Data processing</w:t>
      </w:r>
    </w:p>
    <w:p w14:paraId="28A3C247" w14:textId="77777777" w:rsidR="00420605" w:rsidRDefault="00420605" w:rsidP="445A55E1">
      <w:pPr>
        <w:spacing w:line="360" w:lineRule="auto"/>
        <w:rPr>
          <w:color w:val="333333"/>
        </w:rPr>
      </w:pPr>
    </w:p>
    <w:p w14:paraId="0F623AFC" w14:textId="42A227E0" w:rsidR="445A55E1" w:rsidRDefault="445A55E1" w:rsidP="445A55E1">
      <w:pPr>
        <w:spacing w:line="360" w:lineRule="auto"/>
      </w:pPr>
      <w:r w:rsidRPr="445A55E1">
        <w:rPr>
          <w:color w:val="333333"/>
        </w:rPr>
        <w:t xml:space="preserve">Aspen habitat is topographically complex and has a broad range of elevations in SRME because of </w:t>
      </w:r>
      <w:proofErr w:type="gramStart"/>
      <w:r w:rsidRPr="445A55E1">
        <w:rPr>
          <w:color w:val="333333"/>
        </w:rPr>
        <w:t>that  it’s</w:t>
      </w:r>
      <w:proofErr w:type="gramEnd"/>
      <w:r w:rsidRPr="445A55E1">
        <w:rPr>
          <w:color w:val="333333"/>
        </w:rPr>
        <w:t xml:space="preserve"> response to future climate change is</w:t>
      </w:r>
      <w:r w:rsidRPr="445A55E1">
        <w:t xml:space="preserve"> expected to vary significantly in space over the mountainous terrain.  To describe such geographically controlled climate variation characteristics of mountainous environments </w:t>
      </w:r>
      <w:r w:rsidRPr="445A55E1">
        <w:fldChar w:fldCharType="begin" w:fldLock="1"/>
      </w:r>
      <w:r w:rsidRPr="445A55E1">
        <w:instrText>ADDIN CSL_CITATION {"citationItems":[{"id":"ITEM-1","itemData":{"ISSN":"1354-1013","author":[{"dropping-particle":"","family":"Franklin","given":"Janet","non-dropping-particle":"","parse-names":false,"suffix":""},{"dropping-particle":"","family":"Davis","given":"Frank W","non-dropping-particle":"","parse-names":false,"suffix":""},{"dropping-particle":"","family":"Ikegami","given":"Makihiko","non-dropping-particle":"","parse-names":false,"suffix":""},{"dropping-particle":"","family":"Syphard","given":"Alexandra D","non-dropping-particle":"","parse-names":false,"suffix":""},{"dropping-particle":"","family":"Flint","given":"Lorraine E","non-dropping-particle":"","parse-names":false,"suffix":""},{"dropping-particle":"","family":"Flint","given":"Alan L","non-dropping-particle":"","parse-names":false,"suffix":""},{"dropping-particle":"","family":"Hannah","given":"Lee","non-dropping-particle":"","parse-names":false,"suffix":""}],"container-title":"Global change biology","id":"ITEM-1","issue":"2","issued":{"date-parts":[["2013"]]},"page":"473-483","publisher":"Wiley Online Library","title":"Modeling plant species distributions under future climates: how fine scale do climate projections need to be?","type":"article-journal","volume":"19"},"uris":["http://www.mendeley.com/documents/?uuid=61ab5347-069b-44be-afea-41b62b6e5586"]}],"mendeley":{"formattedCitation":"(Franklin et al., 2013)","plainTextFormattedCitation":"(Franklin et al., 2013)","previouslyFormattedCitation":"(Franklin et al., 2013)"},"properties":{"noteIndex":0},"schema":"https://github.com/citation-style-language/schema/raw/master/csl-citation.json"}</w:instrText>
      </w:r>
      <w:r w:rsidRPr="445A55E1">
        <w:fldChar w:fldCharType="separate"/>
      </w:r>
      <w:r w:rsidRPr="445A55E1">
        <w:rPr>
          <w:noProof/>
        </w:rPr>
        <w:t>(Franklin et al., 2013)</w:t>
      </w:r>
      <w:r w:rsidRPr="445A55E1">
        <w:fldChar w:fldCharType="end"/>
      </w:r>
      <w:r w:rsidRPr="445A55E1">
        <w:t xml:space="preserve"> we downscaled all climatic variables from </w:t>
      </w:r>
      <w:r w:rsidRPr="445A55E1">
        <w:rPr>
          <w:rFonts w:eastAsia="Times New Roman"/>
          <w:color w:val="000000" w:themeColor="text1"/>
        </w:rPr>
        <w:t>coarse-scale</w:t>
      </w:r>
      <w:r w:rsidRPr="445A55E1">
        <w:t xml:space="preserve"> resolution of 1 km to the resolution of DEM data of 250 m using gradient and inverse distance squared (GIDS) interpolation </w:t>
      </w:r>
      <w:r w:rsidRPr="445A55E1">
        <w:fldChar w:fldCharType="begin" w:fldLock="1"/>
      </w:r>
      <w:r w:rsidRPr="445A55E1">
        <w:instrText>ADDIN CSL_CITATION {"citationItems":[{"id":"ITEM-1","itemData":{"ISSN":"0168-1923","author":[{"dropping-particle":"","family":"Nalder","given":"Ian A","non-dropping-particle":"","parse-names":false,"suffix":""},{"dropping-particle":"","family":"Wein","given":"Ross W","non-dropping-particle":"","parse-names":false,"suffix":""}],"container-title":"Agricultural and forest meteorology","id":"ITEM-1","issue":"4","issued":{"date-parts":[["1998"]]},"page":"211-225","publisher":"Elsevier","title":"Spatial interpolation of climatic normals: test of a new method in the Canadian boreal forest","type":"article-journal","volume":"92"},"uris":["http://www.mendeley.com/documents/?uuid=440c6bdb-ec08-40fa-afa4-9077fec819cf"]},{"id":"ITEM-2","itemData":{"author":[{"dropping-particle":"","family":"Flint","given":"Lorraine E","non-dropping-particle":"","parse-names":false,"suffix":""},{"dropping-particle":"","family":"Flint","given":"Alan L","non-dropping-particle":"","parse-names":false,"suffix":""}],"container-title":"Ecological Processes","id":"ITEM-2","issued":{"date-parts":[["2012"]]},"page":"1-15","publisher":"Springer","title":"Downscaling future climate scenarios to fine scales for hydrologic and ecological modeling and analysis","type":"article-journal","volume":"1"},"uris":["http://www.mendeley.com/documents/?uuid=3a9a1b16-a2ff-4a0d-b6b0-7defda5b5ca1"]}],"mendeley":{"formattedCitation":"(Flint and Flint, 2012; Nalder and Wein, 1998)","plainTextFormattedCitation":"(Flint and Flint, 2012; Nalder and Wein, 1998)","previouslyFormattedCitation":"(Flint and Flint, 2012; Nalder and Wein, 1998)"},"properties":{"noteIndex":0},"schema":"https://github.com/citation-style-language/schema/raw/master/csl-citation.json"}</w:instrText>
      </w:r>
      <w:r w:rsidRPr="445A55E1">
        <w:fldChar w:fldCharType="separate"/>
      </w:r>
      <w:r w:rsidRPr="445A55E1">
        <w:rPr>
          <w:noProof/>
        </w:rPr>
        <w:t>(Flint and Flint, 2012; Nalder and Wein, 1998)</w:t>
      </w:r>
      <w:r w:rsidRPr="445A55E1">
        <w:fldChar w:fldCharType="end"/>
      </w:r>
      <w:r w:rsidRPr="445A55E1">
        <w:t xml:space="preserve">, following methods outlined in </w:t>
      </w:r>
      <w:r w:rsidRPr="445A55E1">
        <w:fldChar w:fldCharType="begin" w:fldLock="1"/>
      </w:r>
      <w:r w:rsidRPr="445A55E1">
        <w:instrText>ADDIN CSL_CITATION {"citationItems":[{"id":"ITEM-1","itemData":{"ISSN":"1466-822X","author":[{"dropping-particle":"","family":"Rodman","given":"Kyle C","non-dropping-particle":"","parse-names":false,"suffix":""},{"dropping-particle":"","family":"Veblen","given":"Thomas T","non-dropping-particle":"","parse-names":false,"suffix":""},{"dropping-particle":"","family":"Battaglia","given":"Mike A","non-dropping-particle":"","parse-names":false,"suffix":""},{"dropping-particle":"","family":"Chambers","given":"Marin E","non-dropping-particle":"","parse-names":false,"suffix":""},{"dropping-particle":"","family":"Fornwalt","given":"Paula J","non-dropping-particle":"","parse-names":false,"suffix":""},{"dropping-particle":"","family":"Holden","given":"Zachary A","non-dropping-particle":"","parse-names":false,"suffix":""},{"dropping-particle":"","family":"Kolb","given":"Thomas E","non-dropping-particle":"","parse-names":false,"suffix":""},{"dropping-particle":"","family":"Ouzts","given":"Jessica R","non-dropping-particle":"","parse-names":false,"suffix":""},{"dropping-particle":"","family":"Rother","given":"Monica T","non-dropping-particle":"","parse-names":false,"suffix":""}],"container-title":"Global Ecology and Biogeography","id":"ITEM-1","issue":"11","issued":{"date-parts":[["2020"]]},"page":"2039-2051","publisher":"Wiley Online Library","title":"A changing climate is snuffing out post‐fire recovery in montane forests","type":"article-journal","volume":"29"},"uris":["http://www.mendeley.com/documents/?uuid=a72244ea-f962-429b-8dce-0f882ed599d8"]}],"mendeley":{"formattedCitation":"(Rodman et al., 2020)","manualFormatting":"Rodman et al., 2020","plainTextFormattedCitation":"(Rodman et al., 2020)","previouslyFormattedCitation":"(Rodman et al., 2020)"},"properties":{"noteIndex":0},"schema":"https://github.com/citation-style-language/schema/raw/master/csl-citation.json"}</w:instrText>
      </w:r>
      <w:r w:rsidRPr="445A55E1">
        <w:fldChar w:fldCharType="separate"/>
      </w:r>
      <w:r w:rsidRPr="445A55E1">
        <w:rPr>
          <w:noProof/>
        </w:rPr>
        <w:t>Rodman et al., 2020</w:t>
      </w:r>
      <w:r w:rsidRPr="445A55E1">
        <w:fldChar w:fldCharType="end"/>
      </w:r>
      <w:r w:rsidRPr="445A55E1">
        <w:t>.</w:t>
      </w:r>
      <w:r w:rsidR="0002715B">
        <w:t xml:space="preserve"> </w:t>
      </w:r>
      <w:commentRangeStart w:id="29"/>
      <w:r w:rsidRPr="445A55E1">
        <w:t xml:space="preserve">Additionally, soil and topographic data were </w:t>
      </w:r>
      <w:r w:rsidRPr="445A55E1">
        <w:rPr>
          <w:color w:val="333333"/>
        </w:rPr>
        <w:t xml:space="preserve">resampled to 250 m using nearest neighbor resampling method in ArcMap version 10.8 </w:t>
      </w:r>
      <w:r w:rsidR="001B2766">
        <w:rPr>
          <w:color w:val="333333"/>
        </w:rPr>
        <w:fldChar w:fldCharType="begin" w:fldLock="1"/>
      </w:r>
      <w:r w:rsidR="00D718B6">
        <w:rPr>
          <w:color w:val="333333"/>
        </w:rPr>
        <w:instrText>ADDIN CSL_CITATION {"citationItems":[{"id":"ITEM-1","itemData":{"ISSN":"1466-822X","author":[{"dropping-particle":"","family":"Rodman","given":"Kyle C","non-dropping-particle":"","parse-names":false,"suffix":""},{"dropping-particle":"","family":"Veblen","given":"Thomas T","non-dropping-particle":"","parse-names":false,"suffix":""},{"dropping-particle":"","family":"Battaglia","given":"Mike A","non-dropping-particle":"","parse-names":false,"suffix":""},{"dropping-particle":"","family":"Chambers","given":"Marin E","non-dropping-particle":"","parse-names":false,"suffix":""},{"dropping-particle":"","family":"Fornwalt","given":"Paula J","non-dropping-particle":"","parse-names":false,"suffix":""},{"dropping-particle":"","family":"Holden","given":"Zachary A","non-dropping-particle":"","parse-names":false,"suffix":""},{"dropping-particle":"","family":"Kolb","given":"Thomas E","non-dropping-particle":"","parse-names":false,"suffix":""},{"dropping-particle":"","family":"Ouzts","given":"Jessica R","non-dropping-particle":"","parse-names":false,"suffix":""},{"dropping-particle":"","family":"Rother","given":"Monica T","non-dropping-particle":"","parse-names":false,"suffix":""}],"container-title":"Global Ecology and Biogeography","id":"ITEM-1","issue":"11","issued":{"date-parts":[["2020"]]},"page":"2039-2051","publisher":"Wiley Online Library","title":"A changing climate is snuffing out post‐fire recovery in montane forests","type":"article-journal","volume":"29"},"uris":["http://www.mendeley.com/documents/?uuid=a72244ea-f962-429b-8dce-0f882ed599d8"]}],"mendeley":{"formattedCitation":"(Rodman et al., 2020)","plainTextFormattedCitation":"(Rodman et al., 2020)","previouslyFormattedCitation":"(Rodman et al., 2020)"},"properties":{"noteIndex":0},"schema":"https://github.com/citation-style-language/schema/raw/master/csl-citation.json"}</w:instrText>
      </w:r>
      <w:r w:rsidR="001B2766">
        <w:rPr>
          <w:color w:val="333333"/>
        </w:rPr>
        <w:fldChar w:fldCharType="separate"/>
      </w:r>
      <w:r w:rsidR="001B2766" w:rsidRPr="001B2766">
        <w:rPr>
          <w:noProof/>
          <w:color w:val="333333"/>
        </w:rPr>
        <w:t>(Rodman et al., 2020)</w:t>
      </w:r>
      <w:r w:rsidR="001B2766">
        <w:rPr>
          <w:color w:val="333333"/>
        </w:rPr>
        <w:fldChar w:fldCharType="end"/>
      </w:r>
      <w:r w:rsidRPr="445A55E1">
        <w:rPr>
          <w:color w:val="333333"/>
        </w:rPr>
        <w:t>.</w:t>
      </w:r>
      <w:commentRangeEnd w:id="29"/>
      <w:r>
        <w:rPr>
          <w:rStyle w:val="CommentReference"/>
        </w:rPr>
        <w:commentReference w:id="29"/>
      </w:r>
      <w:r w:rsidR="0002715B">
        <w:t xml:space="preserve"> </w:t>
      </w:r>
      <w:r w:rsidRPr="445A55E1">
        <w:rPr>
          <w:color w:val="333333"/>
        </w:rPr>
        <w:t xml:space="preserve">All these geospatial datasets were stacked together after converting them to uniform spatial extent, geographic coordinate system (WGS 1984) and </w:t>
      </w:r>
      <w:proofErr w:type="spellStart"/>
      <w:r w:rsidRPr="445A55E1">
        <w:rPr>
          <w:color w:val="333333"/>
        </w:rPr>
        <w:t>resolution.Values</w:t>
      </w:r>
      <w:proofErr w:type="spellEnd"/>
      <w:r w:rsidRPr="445A55E1">
        <w:rPr>
          <w:color w:val="333333"/>
        </w:rPr>
        <w:t xml:space="preserve"> associated to the aspen presence/absence data</w:t>
      </w:r>
      <w:r w:rsidR="00F50528">
        <w:rPr>
          <w:color w:val="333333"/>
        </w:rPr>
        <w:t xml:space="preserve"> were used</w:t>
      </w:r>
      <w:r w:rsidRPr="445A55E1">
        <w:rPr>
          <w:color w:val="333333"/>
        </w:rPr>
        <w:t xml:space="preserve"> to extract values from all predictor variables corresponding to aspen sample points location.</w:t>
      </w:r>
    </w:p>
    <w:p w14:paraId="6F997EB2" w14:textId="10B56D19" w:rsidR="445A55E1" w:rsidRDefault="445A55E1" w:rsidP="445A55E1"/>
    <w:p w14:paraId="7B0D2D05" w14:textId="77777777" w:rsidR="003B3907" w:rsidRDefault="004C27E2" w:rsidP="00EC0119">
      <w:pPr>
        <w:spacing w:line="360" w:lineRule="auto"/>
        <w:rPr>
          <w:i/>
          <w:iCs/>
          <w:color w:val="333333"/>
          <w:shd w:val="clear" w:color="auto" w:fill="FFFFFF"/>
        </w:rPr>
      </w:pPr>
      <w:r>
        <w:rPr>
          <w:i/>
          <w:iCs/>
          <w:color w:val="333333"/>
          <w:shd w:val="clear" w:color="auto" w:fill="FFFFFF"/>
        </w:rPr>
        <w:lastRenderedPageBreak/>
        <w:t>Predictor Variables Selection</w:t>
      </w:r>
    </w:p>
    <w:p w14:paraId="795220BD" w14:textId="7481F2EC" w:rsidR="00EC0119" w:rsidRPr="00194E09" w:rsidRDefault="0047564C" w:rsidP="445A55E1">
      <w:pPr>
        <w:spacing w:line="360" w:lineRule="auto"/>
        <w:rPr>
          <w:i/>
          <w:iCs/>
        </w:rPr>
      </w:pPr>
      <w:r w:rsidRPr="445A55E1">
        <w:rPr>
          <w:i/>
          <w:iCs/>
          <w:color w:val="333333"/>
          <w:shd w:val="clear" w:color="auto" w:fill="FFFFFF"/>
        </w:rPr>
        <w:t xml:space="preserve"> </w:t>
      </w:r>
      <w:r w:rsidR="004D053E">
        <w:rPr>
          <w:color w:val="333333"/>
          <w:shd w:val="clear" w:color="auto" w:fill="FFFFFF"/>
        </w:rPr>
        <w:t xml:space="preserve">Including climate, </w:t>
      </w:r>
      <w:proofErr w:type="gramStart"/>
      <w:r w:rsidR="004D053E">
        <w:rPr>
          <w:color w:val="333333"/>
          <w:shd w:val="clear" w:color="auto" w:fill="FFFFFF"/>
        </w:rPr>
        <w:t>soil</w:t>
      </w:r>
      <w:proofErr w:type="gramEnd"/>
      <w:r w:rsidR="004D053E">
        <w:rPr>
          <w:color w:val="333333"/>
          <w:shd w:val="clear" w:color="auto" w:fill="FFFFFF"/>
        </w:rPr>
        <w:t xml:space="preserve"> and </w:t>
      </w:r>
      <w:r w:rsidR="002741BE">
        <w:rPr>
          <w:color w:val="333333"/>
          <w:shd w:val="clear" w:color="auto" w:fill="FFFFFF"/>
        </w:rPr>
        <w:t>topographic</w:t>
      </w:r>
      <w:r w:rsidR="004D053E">
        <w:rPr>
          <w:color w:val="333333"/>
          <w:shd w:val="clear" w:color="auto" w:fill="FFFFFF"/>
        </w:rPr>
        <w:t xml:space="preserve"> variables, we had </w:t>
      </w:r>
      <w:r w:rsidR="00510527">
        <w:rPr>
          <w:color w:val="333333"/>
          <w:shd w:val="clear" w:color="auto" w:fill="FFFFFF"/>
        </w:rPr>
        <w:t>thirty-nine</w:t>
      </w:r>
      <w:r w:rsidR="002741BE">
        <w:rPr>
          <w:color w:val="333333"/>
          <w:shd w:val="clear" w:color="auto" w:fill="FFFFFF"/>
        </w:rPr>
        <w:t xml:space="preserve"> total </w:t>
      </w:r>
      <w:r w:rsidR="00510527">
        <w:rPr>
          <w:color w:val="333333"/>
          <w:shd w:val="clear" w:color="auto" w:fill="FFFFFF"/>
        </w:rPr>
        <w:t xml:space="preserve">raster layers of </w:t>
      </w:r>
      <w:r w:rsidR="002741BE">
        <w:rPr>
          <w:color w:val="333333"/>
          <w:shd w:val="clear" w:color="auto" w:fill="FFFFFF"/>
        </w:rPr>
        <w:t>predictor variables</w:t>
      </w:r>
      <w:r w:rsidR="00875C81">
        <w:rPr>
          <w:color w:val="333333"/>
          <w:shd w:val="clear" w:color="auto" w:fill="FFFFFF"/>
        </w:rPr>
        <w:t xml:space="preserve">. </w:t>
      </w:r>
      <w:r w:rsidR="00882D13" w:rsidRPr="00882D13">
        <w:rPr>
          <w:color w:val="333333"/>
          <w:shd w:val="clear" w:color="auto" w:fill="FFFFFF"/>
        </w:rPr>
        <w:t xml:space="preserve">To reduce the potential for multicollinearity amongst our predictor variables to convolute relationships between aspen presence and predictor variables and inflate model performance, we calculated pairwise </w:t>
      </w:r>
      <w:r w:rsidR="00285ADD" w:rsidRPr="00882D13">
        <w:rPr>
          <w:color w:val="333333"/>
          <w:shd w:val="clear" w:color="auto" w:fill="FFFFFF"/>
        </w:rPr>
        <w:t>Pearson’s</w:t>
      </w:r>
      <w:r w:rsidR="00882D13" w:rsidRPr="00882D13">
        <w:rPr>
          <w:color w:val="333333"/>
          <w:shd w:val="clear" w:color="auto" w:fill="FFFFFF"/>
        </w:rPr>
        <w:t xml:space="preserve"> coefficients between</w:t>
      </w:r>
      <w:r w:rsidR="004669C1">
        <w:rPr>
          <w:color w:val="333333"/>
          <w:shd w:val="clear" w:color="auto" w:fill="FFFFFF"/>
        </w:rPr>
        <w:t xml:space="preserve"> all predictor variables</w:t>
      </w:r>
      <w:r w:rsidR="00285ADD">
        <w:rPr>
          <w:color w:val="333333"/>
          <w:shd w:val="clear" w:color="auto" w:fill="FFFFFF"/>
        </w:rPr>
        <w:t>.</w:t>
      </w:r>
      <w:r w:rsidR="004669C1">
        <w:rPr>
          <w:color w:val="333333"/>
          <w:shd w:val="clear" w:color="auto" w:fill="FFFFFF"/>
        </w:rPr>
        <w:t xml:space="preserve"> </w:t>
      </w:r>
      <w:r w:rsidR="00EC0119">
        <w:rPr>
          <w:color w:val="333333"/>
          <w:shd w:val="clear" w:color="auto" w:fill="FFFFFF"/>
        </w:rPr>
        <w:t xml:space="preserve">To </w:t>
      </w:r>
      <w:r w:rsidR="00EC0119" w:rsidRPr="00711CBD">
        <w:rPr>
          <w:color w:val="333333"/>
          <w:shd w:val="clear" w:color="auto" w:fill="FFFFFF"/>
        </w:rPr>
        <w:t xml:space="preserve">avoid multicollinearity, </w:t>
      </w:r>
      <w:r w:rsidR="00EC0119">
        <w:rPr>
          <w:color w:val="333333"/>
          <w:shd w:val="clear" w:color="auto" w:fill="FFFFFF"/>
        </w:rPr>
        <w:t xml:space="preserve">we dropped variables those </w:t>
      </w:r>
      <w:r w:rsidR="00400D85">
        <w:rPr>
          <w:color w:val="333333"/>
          <w:shd w:val="clear" w:color="auto" w:fill="FFFFFF"/>
        </w:rPr>
        <w:t>were</w:t>
      </w:r>
      <w:r w:rsidR="00EC0119">
        <w:rPr>
          <w:color w:val="333333"/>
          <w:shd w:val="clear" w:color="auto" w:fill="FFFFFF"/>
        </w:rPr>
        <w:t xml:space="preserve"> highly correlated, here </w:t>
      </w:r>
      <w:r w:rsidR="00E80D39" w:rsidRPr="00711CBD">
        <w:rPr>
          <w:color w:val="333333"/>
          <w:shd w:val="clear" w:color="auto" w:fill="FFFFFF"/>
        </w:rPr>
        <w:t>with a Pearson’s correlation coefficient &gt; 0.7</w:t>
      </w:r>
      <w:r w:rsidR="00E80D39">
        <w:rPr>
          <w:color w:val="333333"/>
          <w:shd w:val="clear" w:color="auto" w:fill="FFFFFF"/>
        </w:rPr>
        <w:t xml:space="preserve"> </w:t>
      </w:r>
      <w:r w:rsidR="00E80D39" w:rsidRPr="00711CBD">
        <w:rPr>
          <w:color w:val="333333"/>
          <w:shd w:val="clear" w:color="auto" w:fill="FFFFFF"/>
        </w:rPr>
        <w:fldChar w:fldCharType="begin" w:fldLock="1"/>
      </w:r>
      <w:r w:rsidR="00662796">
        <w:rPr>
          <w:color w:val="333333"/>
          <w:shd w:val="clear" w:color="auto" w:fill="FFFFFF"/>
        </w:rPr>
        <w:instrText>ADDIN CSL_CITATION {"citationItems":[{"id":"ITEM-1","itemData":{"ISSN":"0906-7590","author":[{"dropping-particle":"","family":"Dormann","given":"Carsten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 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J","non-dropping-particle":"","parse-names":false,"suffix":""}],"container-title":"Ecography","id":"ITEM-1","issue":"1","issued":{"date-parts":[["2013"]]},"page":"27-46","publisher":"Wiley Online Library","title":"Collinearity: a review of methods to deal with it and a simulation study evaluating their performance","type":"article-journal","volume":"36"},"uris":["http://www.mendeley.com/documents/?uuid=0c2915c6-3aef-4e99-b2b5-11b6794e37fe"]}],"mendeley":{"formattedCitation":"(Dormann et al., 2013)","manualFormatting":"Dormann et al., (2013","plainTextFormattedCitation":"(Dormann et al., 2013)","previouslyFormattedCitation":"(Dormann et al., 2013)"},"properties":{"noteIndex":0},"schema":"https://github.com/citation-style-language/schema/raw/master/csl-citation.json"}</w:instrText>
      </w:r>
      <w:r w:rsidR="00E80D39" w:rsidRPr="00711CBD">
        <w:rPr>
          <w:color w:val="333333"/>
          <w:shd w:val="clear" w:color="auto" w:fill="FFFFFF"/>
        </w:rPr>
        <w:fldChar w:fldCharType="separate"/>
      </w:r>
      <w:r w:rsidR="00E80D39" w:rsidRPr="00711CBD">
        <w:rPr>
          <w:noProof/>
          <w:color w:val="333333"/>
          <w:shd w:val="clear" w:color="auto" w:fill="FFFFFF"/>
        </w:rPr>
        <w:t xml:space="preserve">Dormann et al., </w:t>
      </w:r>
      <w:r w:rsidR="00662796">
        <w:rPr>
          <w:noProof/>
          <w:color w:val="333333"/>
          <w:shd w:val="clear" w:color="auto" w:fill="FFFFFF"/>
        </w:rPr>
        <w:t>(</w:t>
      </w:r>
      <w:r w:rsidR="00E80D39" w:rsidRPr="00711CBD">
        <w:rPr>
          <w:noProof/>
          <w:color w:val="333333"/>
          <w:shd w:val="clear" w:color="auto" w:fill="FFFFFF"/>
        </w:rPr>
        <w:t>2013</w:t>
      </w:r>
      <w:r w:rsidR="00E80D39" w:rsidRPr="00711CBD">
        <w:rPr>
          <w:color w:val="333333"/>
          <w:shd w:val="clear" w:color="auto" w:fill="FFFFFF"/>
        </w:rPr>
        <w:fldChar w:fldCharType="end"/>
      </w:r>
      <w:r w:rsidR="00662796">
        <w:rPr>
          <w:color w:val="333333"/>
          <w:shd w:val="clear" w:color="auto" w:fill="FFFFFF"/>
        </w:rPr>
        <w:t>)</w:t>
      </w:r>
      <w:r w:rsidR="000072EE">
        <w:rPr>
          <w:color w:val="333333"/>
          <w:shd w:val="clear" w:color="auto" w:fill="FFFFFF"/>
        </w:rPr>
        <w:t>.</w:t>
      </w:r>
      <w:r w:rsidR="00400D85">
        <w:rPr>
          <w:color w:val="333333"/>
          <w:shd w:val="clear" w:color="auto" w:fill="FFFFFF"/>
        </w:rPr>
        <w:t xml:space="preserve"> When variables were highly </w:t>
      </w:r>
      <w:proofErr w:type="gramStart"/>
      <w:r w:rsidR="00400D85">
        <w:rPr>
          <w:color w:val="333333"/>
          <w:shd w:val="clear" w:color="auto" w:fill="FFFFFF"/>
        </w:rPr>
        <w:t>correlated ,</w:t>
      </w:r>
      <w:proofErr w:type="gramEnd"/>
      <w:r w:rsidR="00400D85">
        <w:rPr>
          <w:color w:val="333333"/>
          <w:shd w:val="clear" w:color="auto" w:fill="FFFFFF"/>
        </w:rPr>
        <w:t xml:space="preserve"> w</w:t>
      </w:r>
      <w:r w:rsidR="007713B9">
        <w:rPr>
          <w:color w:val="333333"/>
          <w:shd w:val="clear" w:color="auto" w:fill="FFFFFF"/>
        </w:rPr>
        <w:t>e used previous research to select the variable with the most ecological support (</w:t>
      </w:r>
      <w:commentRangeStart w:id="30"/>
      <w:r w:rsidR="007713B9">
        <w:rPr>
          <w:color w:val="333333"/>
          <w:shd w:val="clear" w:color="auto" w:fill="FFFFFF"/>
        </w:rPr>
        <w:t>Table S2</w:t>
      </w:r>
      <w:commentRangeEnd w:id="30"/>
      <w:r>
        <w:rPr>
          <w:rStyle w:val="CommentReference"/>
        </w:rPr>
        <w:commentReference w:id="30"/>
      </w:r>
      <w:r w:rsidR="007713B9">
        <w:rPr>
          <w:color w:val="333333"/>
          <w:shd w:val="clear" w:color="auto" w:fill="FFFFFF"/>
        </w:rPr>
        <w:t xml:space="preserve">).  </w:t>
      </w:r>
      <w:r w:rsidR="00FE53A6">
        <w:rPr>
          <w:color w:val="333333"/>
          <w:shd w:val="clear" w:color="auto" w:fill="FFFFFF"/>
        </w:rPr>
        <w:t xml:space="preserve"> </w:t>
      </w:r>
      <w:r w:rsidR="00FC4315">
        <w:rPr>
          <w:color w:val="333333"/>
          <w:shd w:val="clear" w:color="auto" w:fill="FFFFFF"/>
        </w:rPr>
        <w:t xml:space="preserve">We also </w:t>
      </w:r>
      <w:r w:rsidR="006711E3">
        <w:rPr>
          <w:color w:val="333333"/>
          <w:shd w:val="clear" w:color="auto" w:fill="FFFFFF"/>
        </w:rPr>
        <w:t xml:space="preserve">validated our </w:t>
      </w:r>
      <w:r w:rsidR="00FC4315">
        <w:rPr>
          <w:color w:val="333333"/>
          <w:shd w:val="clear" w:color="auto" w:fill="FFFFFF"/>
        </w:rPr>
        <w:t>multicollinearity</w:t>
      </w:r>
      <w:r w:rsidR="006711E3">
        <w:rPr>
          <w:color w:val="333333"/>
          <w:shd w:val="clear" w:color="auto" w:fill="FFFFFF"/>
        </w:rPr>
        <w:t xml:space="preserve"> results calculating VIFs of the predictor</w:t>
      </w:r>
      <w:r w:rsidR="007274E7">
        <w:rPr>
          <w:color w:val="333333"/>
          <w:shd w:val="clear" w:color="auto" w:fill="FFFFFF"/>
        </w:rPr>
        <w:t xml:space="preserve"> variables using </w:t>
      </w:r>
      <w:proofErr w:type="spellStart"/>
      <w:r w:rsidR="007274E7">
        <w:rPr>
          <w:color w:val="333333"/>
          <w:shd w:val="clear" w:color="auto" w:fill="FFFFFF"/>
        </w:rPr>
        <w:t>us</w:t>
      </w:r>
      <w:r w:rsidR="005802A7">
        <w:rPr>
          <w:color w:val="333333"/>
          <w:shd w:val="clear" w:color="auto" w:fill="FFFFFF"/>
        </w:rPr>
        <w:t>dm</w:t>
      </w:r>
      <w:proofErr w:type="spellEnd"/>
      <w:r w:rsidR="005802A7">
        <w:rPr>
          <w:color w:val="333333"/>
          <w:shd w:val="clear" w:color="auto" w:fill="FFFFFF"/>
        </w:rPr>
        <w:t xml:space="preserve"> in</w:t>
      </w:r>
      <w:r w:rsidR="007274E7">
        <w:rPr>
          <w:color w:val="333333"/>
          <w:shd w:val="clear" w:color="auto" w:fill="FFFFFF"/>
        </w:rPr>
        <w:t xml:space="preserve"> R package</w:t>
      </w:r>
      <w:r w:rsidR="00E166A5">
        <w:rPr>
          <w:color w:val="333333"/>
          <w:shd w:val="clear" w:color="auto" w:fill="FFFFFF"/>
        </w:rPr>
        <w:t xml:space="preserve"> </w:t>
      </w:r>
      <w:r w:rsidR="00E166A5">
        <w:rPr>
          <w:color w:val="333333"/>
          <w:shd w:val="clear" w:color="auto" w:fill="FFFFFF"/>
        </w:rPr>
        <w:fldChar w:fldCharType="begin" w:fldLock="1"/>
      </w:r>
      <w:r w:rsidR="000D3A8B">
        <w:rPr>
          <w:color w:val="333333"/>
          <w:shd w:val="clear" w:color="auto" w:fill="FFFFFF"/>
        </w:rPr>
        <w:instrText>ADDIN CSL_CITATION {"citationItems":[{"id":"ITEM-1","itemData":{"ISSN":"1469-4387","author":[{"dropping-particle":"","family":"Fielding","given":"Alan H","non-dropping-particle":"","parse-names":false,"suffix":""},{"dropping-particle":"","family":"Bell","given":"John F","non-dropping-particle":"","parse-names":false,"suffix":""}],"container-title":"Environmental conservation","id":"ITEM-1","issue":"1","issued":{"date-parts":[["1997"]]},"page":"38-49","publisher":"Cambridge University Press","title":"A review of methods for the assessment of prediction errors in conservation presence/absence models","type":"article-journal","volume":"24"},"uris":["http://www.mendeley.com/documents/?uuid=59779e83-0f75-4a20-bb05-e5c3a8607d16"]},{"id":"ITEM-2","itemData":{"ISSN":"2167-9843","author":[{"dropping-particle":"","family":"Ruete","given":"Alejandro","non-dropping-particle":"","parse-names":false,"suffix":""},{"dropping-particle":"","family":"Leynaud","given":"Gerardo C","non-dropping-particle":"","parse-names":false,"suffix":""}],"container-title":"PeerJ PrePrints","id":"ITEM-2","issued":{"date-parts":[["2015"]]},"page":"e1208v1","publisher":"PeerJ Inc. San Francisco, USA","title":"Goal-oriented evaluation of species distribution models’ accuracy and precision: True Skill Statistic profile and uncertainty maps","type":"article-journal","volume":"3"},"uris":["http://www.mendeley.com/documents/?uuid=41ec5cb7-7a9a-4b1e-9767-e4752d5d37fd"]}],"mendeley":{"formattedCitation":"(Fielding and Bell, 1997; Ruete and Leynaud, 2015)","plainTextFormattedCitation":"(Fielding and Bell, 1997; Ruete and Leynaud, 2015)","previouslyFormattedCitation":"(Fielding and Bell, 1997; Ruete and Leynaud, 2015)"},"properties":{"noteIndex":0},"schema":"https://github.com/citation-style-language/schema/raw/master/csl-citation.json"}</w:instrText>
      </w:r>
      <w:r w:rsidR="00E166A5">
        <w:rPr>
          <w:color w:val="333333"/>
          <w:shd w:val="clear" w:color="auto" w:fill="FFFFFF"/>
        </w:rPr>
        <w:fldChar w:fldCharType="separate"/>
      </w:r>
      <w:r w:rsidR="00E166A5" w:rsidRPr="00E166A5">
        <w:rPr>
          <w:noProof/>
          <w:color w:val="333333"/>
          <w:shd w:val="clear" w:color="auto" w:fill="FFFFFF"/>
        </w:rPr>
        <w:t>(Fielding and Bell, 1997; Ruete and Leynaud, 2015)</w:t>
      </w:r>
      <w:r w:rsidR="00E166A5">
        <w:rPr>
          <w:color w:val="333333"/>
          <w:shd w:val="clear" w:color="auto" w:fill="FFFFFF"/>
        </w:rPr>
        <w:fldChar w:fldCharType="end"/>
      </w:r>
      <w:r w:rsidR="005802A7">
        <w:rPr>
          <w:color w:val="333333"/>
          <w:shd w:val="clear" w:color="auto" w:fill="FFFFFF"/>
        </w:rPr>
        <w:t>.</w:t>
      </w:r>
      <w:r w:rsidR="007F16A0">
        <w:rPr>
          <w:color w:val="333333"/>
          <w:shd w:val="clear" w:color="auto" w:fill="FFFFFF"/>
        </w:rPr>
        <w:t xml:space="preserve"> Variables with </w:t>
      </w:r>
      <w:r w:rsidR="00CA61B6">
        <w:rPr>
          <w:color w:val="333333"/>
          <w:shd w:val="clear" w:color="auto" w:fill="FFFFFF"/>
        </w:rPr>
        <w:t>VIF</w:t>
      </w:r>
      <w:r w:rsidR="00950219">
        <w:rPr>
          <w:color w:val="333333"/>
          <w:shd w:val="clear" w:color="auto" w:fill="FFFFFF"/>
        </w:rPr>
        <w:t xml:space="preserve"> values lower than 5 were only included</w:t>
      </w:r>
      <w:r w:rsidR="000D3A8B">
        <w:rPr>
          <w:color w:val="333333"/>
          <w:shd w:val="clear" w:color="auto" w:fill="FFFFFF"/>
        </w:rPr>
        <w:t xml:space="preserve"> </w:t>
      </w:r>
      <w:r w:rsidR="000D3A8B">
        <w:rPr>
          <w:color w:val="333333"/>
          <w:shd w:val="clear" w:color="auto" w:fill="FFFFFF"/>
        </w:rPr>
        <w:fldChar w:fldCharType="begin" w:fldLock="1"/>
      </w:r>
      <w:r w:rsidR="007943A6">
        <w:rPr>
          <w:color w:val="333333"/>
          <w:shd w:val="clear" w:color="auto" w:fill="FFFFFF"/>
        </w:rPr>
        <w:instrText>ADDIN CSL_CITATION {"citationItems":[{"id":"ITEM-1","itemData":{"ISSN":"0906-7590","author":[{"dropping-particle":"","family":"Dormann","given":"Carsten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 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J","non-dropping-particle":"","parse-names":false,"suffix":""}],"container-title":"Ecography","id":"ITEM-1","issue":"1","issued":{"date-parts":[["2013"]]},"page":"27-46","publisher":"Wiley Online Library","title":"Collinearity: a review of methods to deal with it and a simulation study evaluating their performance","type":"article-journal","volume":"36"},"uris":["http://www.mendeley.com/documents/?uuid=0c2915c6-3aef-4e99-b2b5-11b6794e37fe"]}],"mendeley":{"formattedCitation":"(Dormann et al., 2013)","plainTextFormattedCitation":"(Dormann et al., 2013)","previouslyFormattedCitation":"(Dormann et al., 2013)"},"properties":{"noteIndex":0},"schema":"https://github.com/citation-style-language/schema/raw/master/csl-citation.json"}</w:instrText>
      </w:r>
      <w:r w:rsidR="000D3A8B">
        <w:rPr>
          <w:color w:val="333333"/>
          <w:shd w:val="clear" w:color="auto" w:fill="FFFFFF"/>
        </w:rPr>
        <w:fldChar w:fldCharType="separate"/>
      </w:r>
      <w:r w:rsidR="000D3A8B" w:rsidRPr="000D3A8B">
        <w:rPr>
          <w:noProof/>
          <w:color w:val="333333"/>
          <w:shd w:val="clear" w:color="auto" w:fill="FFFFFF"/>
        </w:rPr>
        <w:t>(Dormann et al., 2013)</w:t>
      </w:r>
      <w:r w:rsidR="000D3A8B">
        <w:rPr>
          <w:color w:val="333333"/>
          <w:shd w:val="clear" w:color="auto" w:fill="FFFFFF"/>
        </w:rPr>
        <w:fldChar w:fldCharType="end"/>
      </w:r>
      <w:r w:rsidR="00950219">
        <w:rPr>
          <w:color w:val="333333"/>
          <w:shd w:val="clear" w:color="auto" w:fill="FFFFFF"/>
        </w:rPr>
        <w:t>.</w:t>
      </w:r>
      <w:r w:rsidR="007274E7">
        <w:rPr>
          <w:color w:val="333333"/>
          <w:shd w:val="clear" w:color="auto" w:fill="FFFFFF"/>
        </w:rPr>
        <w:t xml:space="preserve"> </w:t>
      </w:r>
      <w:del w:id="31" w:author="Hart,Sarah" w:date="2023-06-01T16:00:00Z">
        <w:r w:rsidRPr="445A55E1" w:rsidDel="445A55E1">
          <w:rPr>
            <w:color w:val="333333"/>
          </w:rPr>
          <w:delText xml:space="preserve"> </w:delText>
        </w:r>
      </w:del>
    </w:p>
    <w:p w14:paraId="00D98B70" w14:textId="03A544B7" w:rsidR="00601028" w:rsidRPr="00D46FF8" w:rsidRDefault="00C374EE" w:rsidP="556BF0BF">
      <w:pPr>
        <w:spacing w:line="360" w:lineRule="auto"/>
        <w:rPr>
          <w:i/>
          <w:iCs/>
        </w:rPr>
      </w:pPr>
      <w:r w:rsidRPr="00D46FF8">
        <w:rPr>
          <w:i/>
          <w:iCs/>
        </w:rPr>
        <w:t>Model Building</w:t>
      </w:r>
    </w:p>
    <w:p w14:paraId="5CA96941" w14:textId="1024FE9B" w:rsidR="00836C0D" w:rsidRPr="009D5EE2" w:rsidRDefault="00EE049D" w:rsidP="445A55E1">
      <w:pPr>
        <w:spacing w:line="360" w:lineRule="auto"/>
        <w:rPr>
          <w:color w:val="333333"/>
          <w:shd w:val="clear" w:color="auto" w:fill="FFFFFF"/>
        </w:rPr>
      </w:pPr>
      <w:r>
        <w:rPr>
          <w:color w:val="333333"/>
          <w:shd w:val="clear" w:color="auto" w:fill="FFFFFF"/>
        </w:rPr>
        <w:t xml:space="preserve">We used the BioMod2 </w:t>
      </w:r>
      <w:r w:rsidR="000E42A8">
        <w:rPr>
          <w:color w:val="333333"/>
          <w:shd w:val="clear" w:color="auto" w:fill="FFFFFF"/>
        </w:rPr>
        <w:t>R-package</w:t>
      </w:r>
      <w:r w:rsidR="00D871C3">
        <w:rPr>
          <w:color w:val="333333"/>
          <w:shd w:val="clear" w:color="auto" w:fill="FFFFFF"/>
        </w:rPr>
        <w:t xml:space="preserve"> (</w:t>
      </w:r>
      <w:r w:rsidR="00AC0EF0">
        <w:rPr>
          <w:color w:val="333333"/>
          <w:shd w:val="clear" w:color="auto" w:fill="FFFFFF"/>
        </w:rPr>
        <w:t>version</w:t>
      </w:r>
      <w:r w:rsidR="00D871C3">
        <w:rPr>
          <w:color w:val="333333"/>
          <w:shd w:val="clear" w:color="auto" w:fill="FFFFFF"/>
        </w:rPr>
        <w:t xml:space="preserve"> </w:t>
      </w:r>
      <w:r w:rsidR="00422375">
        <w:rPr>
          <w:color w:val="333333"/>
          <w:shd w:val="clear" w:color="auto" w:fill="FFFFFF"/>
        </w:rPr>
        <w:t>4.2</w:t>
      </w:r>
      <w:r w:rsidR="00D871C3">
        <w:rPr>
          <w:color w:val="333333"/>
          <w:shd w:val="clear" w:color="auto" w:fill="FFFFFF"/>
        </w:rPr>
        <w:t>)</w:t>
      </w:r>
      <w:r w:rsidR="007B370E">
        <w:rPr>
          <w:color w:val="333333"/>
          <w:shd w:val="clear" w:color="auto" w:fill="FFFFFF"/>
        </w:rPr>
        <w:t xml:space="preserve"> </w:t>
      </w:r>
      <w:r w:rsidR="000E42A8">
        <w:rPr>
          <w:color w:val="333333"/>
          <w:shd w:val="clear" w:color="auto" w:fill="FFFFFF"/>
        </w:rPr>
        <w:fldChar w:fldCharType="begin" w:fldLock="1"/>
      </w:r>
      <w:r w:rsidR="009F1744">
        <w:rPr>
          <w:color w:val="333333"/>
          <w:shd w:val="clear" w:color="auto" w:fill="FFFFFF"/>
        </w:rPr>
        <w:instrText>ADDIN CSL_CITATION {"citationItems":[{"id":"ITEM-1","itemData":{"author":[{"dropping-particle":"","family":"Thuiller","given":"Wilfried","non-dropping-particle":"","parse-names":false,"suffix":""},{"dropping-particle":"","family":"Georges","given":"Damien","non-dropping-particle":"","parse-names":false,"suffix":""},{"dropping-particle":"","family":"Engler","given":"Robin","non-dropping-particle":"","parse-names":false,"suffix":""},{"dropping-particle":"","family":"Breiner","given":"Frank","non-dropping-particle":"","parse-names":false,"suffix":""},{"dropping-particle":"","family":"Georges","given":"Maintainer Damien","non-dropping-particle":"","parse-names":false,"suffix":""},{"dropping-particle":"","family":"Thuiller","given":"Contact Wilfried","non-dropping-particle":"","parse-names":false,"suffix":""}],"container-title":"Species distribution modeling within an ensemble forecasting framework","id":"ITEM-1","issued":{"date-parts":[["2016"]]},"title":"Package ‘biomod2’","type":"article-journal"},"uris":["http://www.mendeley.com/documents/?uuid=2ed0ecb4-6b52-4f35-923f-d39f5432fa2d"]}],"mendeley":{"formattedCitation":"(Thuiller et al., 2016)","plainTextFormattedCitation":"(Thuiller et al., 2016)","previouslyFormattedCitation":"(Thuiller et al., 2016)"},"properties":{"noteIndex":0},"schema":"https://github.com/citation-style-language/schema/raw/master/csl-citation.json"}</w:instrText>
      </w:r>
      <w:r w:rsidR="000E42A8">
        <w:rPr>
          <w:color w:val="333333"/>
          <w:shd w:val="clear" w:color="auto" w:fill="FFFFFF"/>
        </w:rPr>
        <w:fldChar w:fldCharType="separate"/>
      </w:r>
      <w:r w:rsidR="000E42A8" w:rsidRPr="000E42A8">
        <w:rPr>
          <w:noProof/>
          <w:color w:val="333333"/>
          <w:shd w:val="clear" w:color="auto" w:fill="FFFFFF"/>
        </w:rPr>
        <w:t>(Thuiller et al., 2016)</w:t>
      </w:r>
      <w:r w:rsidR="000E42A8">
        <w:rPr>
          <w:color w:val="333333"/>
          <w:shd w:val="clear" w:color="auto" w:fill="FFFFFF"/>
        </w:rPr>
        <w:fldChar w:fldCharType="end"/>
      </w:r>
      <w:r w:rsidR="00697E4D">
        <w:rPr>
          <w:color w:val="333333"/>
          <w:shd w:val="clear" w:color="auto" w:fill="FFFFFF"/>
        </w:rPr>
        <w:t xml:space="preserve"> to identify </w:t>
      </w:r>
      <w:r w:rsidR="003776E6">
        <w:rPr>
          <w:color w:val="333333"/>
          <w:shd w:val="clear" w:color="auto" w:fill="FFFFFF"/>
        </w:rPr>
        <w:t xml:space="preserve">suitable habitat for </w:t>
      </w:r>
      <w:r w:rsidR="0006678A">
        <w:rPr>
          <w:color w:val="333333"/>
          <w:shd w:val="clear" w:color="auto" w:fill="FFFFFF"/>
        </w:rPr>
        <w:t xml:space="preserve"> aspen </w:t>
      </w:r>
      <w:r w:rsidR="00010014">
        <w:rPr>
          <w:color w:val="333333"/>
          <w:shd w:val="clear" w:color="auto" w:fill="FFFFFF"/>
        </w:rPr>
        <w:t xml:space="preserve">across </w:t>
      </w:r>
      <w:r w:rsidR="004C7536">
        <w:rPr>
          <w:color w:val="333333"/>
          <w:shd w:val="clear" w:color="auto" w:fill="FFFFFF"/>
        </w:rPr>
        <w:t>the SRME.</w:t>
      </w:r>
      <w:r w:rsidR="009E262A" w:rsidRPr="009E262A">
        <w:rPr>
          <w:color w:val="333333"/>
          <w:shd w:val="clear" w:color="auto" w:fill="FFFFFF"/>
        </w:rPr>
        <w:t xml:space="preserve"> </w:t>
      </w:r>
      <w:r w:rsidR="009E262A">
        <w:rPr>
          <w:color w:val="333333"/>
          <w:shd w:val="clear" w:color="auto" w:fill="FFFFFF"/>
        </w:rPr>
        <w:t xml:space="preserve">This </w:t>
      </w:r>
      <w:r w:rsidR="00D422CF">
        <w:rPr>
          <w:color w:val="333333"/>
          <w:shd w:val="clear" w:color="auto" w:fill="FFFFFF"/>
        </w:rPr>
        <w:t xml:space="preserve">method build ensemble species distribution model </w:t>
      </w:r>
      <w:r w:rsidR="009E262A">
        <w:rPr>
          <w:color w:val="333333"/>
          <w:shd w:val="clear" w:color="auto" w:fill="FFFFFF"/>
        </w:rPr>
        <w:t>combining predictions across different modeling methods</w:t>
      </w:r>
      <w:r w:rsidR="0033288F">
        <w:rPr>
          <w:color w:val="333333"/>
          <w:shd w:val="clear" w:color="auto" w:fill="FFFFFF"/>
        </w:rPr>
        <w:t xml:space="preserve">, </w:t>
      </w:r>
      <w:r w:rsidR="00575A36">
        <w:rPr>
          <w:color w:val="333333"/>
          <w:shd w:val="clear" w:color="auto" w:fill="FFFFFF"/>
        </w:rPr>
        <w:t>up to</w:t>
      </w:r>
      <w:r w:rsidR="0033288F">
        <w:rPr>
          <w:color w:val="333333"/>
          <w:shd w:val="clear" w:color="auto" w:fill="FFFFFF"/>
        </w:rPr>
        <w:t xml:space="preserve"> </w:t>
      </w:r>
      <w:r w:rsidR="00E10279">
        <w:rPr>
          <w:color w:val="333333"/>
          <w:shd w:val="clear" w:color="auto" w:fill="FFFFFF"/>
        </w:rPr>
        <w:t>ten</w:t>
      </w:r>
      <w:r w:rsidR="00905D1A">
        <w:rPr>
          <w:color w:val="333333"/>
          <w:shd w:val="clear" w:color="auto" w:fill="FFFFFF"/>
        </w:rPr>
        <w:t xml:space="preserve"> </w:t>
      </w:r>
      <w:r w:rsidR="00A70BFF">
        <w:rPr>
          <w:color w:val="333333"/>
          <w:shd w:val="clear" w:color="auto" w:fill="FFFFFF"/>
        </w:rPr>
        <w:t>algorithms, therefore</w:t>
      </w:r>
      <w:r w:rsidR="00905D1A">
        <w:rPr>
          <w:color w:val="333333"/>
          <w:shd w:val="clear" w:color="auto" w:fill="FFFFFF"/>
        </w:rPr>
        <w:t xml:space="preserve"> improves model performance and make stronger predictions compared to </w:t>
      </w:r>
      <w:r w:rsidR="0033288F">
        <w:rPr>
          <w:color w:val="333333"/>
          <w:shd w:val="clear" w:color="auto" w:fill="FFFFFF"/>
        </w:rPr>
        <w:t xml:space="preserve">individual </w:t>
      </w:r>
      <w:r w:rsidR="00905D1A">
        <w:rPr>
          <w:color w:val="333333"/>
          <w:shd w:val="clear" w:color="auto" w:fill="FFFFFF"/>
        </w:rPr>
        <w:t xml:space="preserve">models </w:t>
      </w:r>
      <w:r w:rsidR="00D718B6">
        <w:rPr>
          <w:color w:val="333333"/>
          <w:shd w:val="clear" w:color="auto" w:fill="FFFFFF"/>
        </w:rPr>
        <w:fldChar w:fldCharType="begin" w:fldLock="1"/>
      </w:r>
      <w:r w:rsidR="00D718B6">
        <w:rPr>
          <w:color w:val="333333"/>
          <w:shd w:val="clear" w:color="auto" w:fill="FFFFFF"/>
        </w:rPr>
        <w:instrText>ADDIN CSL_CITATION {"citationItems":[{"id":"ITEM-1","itemData":{"ISSN":"1660-4601","author":[{"dropping-particle":"","family":"Uusitalo","given":"Ruut","non-dropping-particle":"","parse-names":false,"suffix":""},{"dropping-particle":"","family":"Siljander","given":"Mika","non-dropping-particle":"","parse-names":false,"suffix":""},{"dropping-particle":"","family":"Culverwell","given":"C Lorna","non-dropping-particle":"","parse-names":false,"suffix":""},{"dropping-particle":"","family":"Hendrickx","given":"Guy","non-dropping-particle":"","parse-names":false,"suffix":""},{"dropping-particle":"","family":"Lindén","given":"Andreas","non-dropping-particle":"","parse-names":false,"suffix":""},{"dropping-particle":"","family":"Dub","given":"Timothée","non-dropping-particle":"","parse-names":false,"suffix":""},{"dropping-particle":"","family":"Aalto","given":"Juha","non-dropping-particle":"","parse-names":false,"suffix":""},{"dropping-particle":"","family":"Sane","given":"Jussi","non-dropping-particle":"","parse-names":false,"suffix":""},{"dropping-particle":"","family":"Marsboom","given":"Cedric","non-dropping-particle":"","parse-names":false,"suffix":""},{"dropping-particle":"","family":"Suvanto","given":"Maija T","non-dropping-particle":"","parse-names":false,"suffix":""}],"container-title":"International Journal of Environmental Research and Public Health","id":"ITEM-1","issue":"13","issued":{"date-parts":[["2021"]]},"page":"7064","publisher":"MDPI","title":"Predicting spatial patterns of sindbis virus (Sinv) infection risk in finland using vector, host and environmental data","type":"article-journal","volume":"18"},"uris":["http://www.mendeley.com/documents/?uuid=c54cd3e1-23f2-423f-8077-014eb870c5e0"]}],"mendeley":{"formattedCitation":"(Uusitalo et al., 2021)","plainTextFormattedCitation":"(Uusitalo et al., 2021)"},"properties":{"noteIndex":0},"schema":"https://github.com/citation-style-language/schema/raw/master/csl-citation.json"}</w:instrText>
      </w:r>
      <w:r w:rsidR="00D718B6">
        <w:rPr>
          <w:color w:val="333333"/>
          <w:shd w:val="clear" w:color="auto" w:fill="FFFFFF"/>
        </w:rPr>
        <w:fldChar w:fldCharType="separate"/>
      </w:r>
      <w:r w:rsidR="00D718B6" w:rsidRPr="00D718B6">
        <w:rPr>
          <w:noProof/>
          <w:color w:val="333333"/>
          <w:shd w:val="clear" w:color="auto" w:fill="FFFFFF"/>
        </w:rPr>
        <w:t>(Uusitalo et al., 2021)</w:t>
      </w:r>
      <w:r w:rsidR="00D718B6">
        <w:rPr>
          <w:color w:val="333333"/>
          <w:shd w:val="clear" w:color="auto" w:fill="FFFFFF"/>
        </w:rPr>
        <w:fldChar w:fldCharType="end"/>
      </w:r>
      <w:r w:rsidR="00905D1A">
        <w:rPr>
          <w:color w:val="333333"/>
          <w:shd w:val="clear" w:color="auto" w:fill="FFFFFF"/>
        </w:rPr>
        <w:t>.</w:t>
      </w:r>
      <w:r w:rsidR="00F261E1">
        <w:rPr>
          <w:color w:val="333333"/>
          <w:shd w:val="clear" w:color="auto" w:fill="FFFFFF"/>
        </w:rPr>
        <w:t xml:space="preserve"> W</w:t>
      </w:r>
      <w:r w:rsidR="001268D4">
        <w:rPr>
          <w:color w:val="333333"/>
          <w:shd w:val="clear" w:color="auto" w:fill="FFFFFF"/>
        </w:rPr>
        <w:t xml:space="preserve">e </w:t>
      </w:r>
      <w:r w:rsidR="005B0ECF">
        <w:rPr>
          <w:color w:val="333333"/>
          <w:shd w:val="clear" w:color="auto" w:fill="FFFFFF"/>
        </w:rPr>
        <w:t>selected nine</w:t>
      </w:r>
      <w:r w:rsidR="00822EC4">
        <w:rPr>
          <w:color w:val="333333"/>
          <w:shd w:val="clear" w:color="auto" w:fill="FFFFFF"/>
        </w:rPr>
        <w:t xml:space="preserve"> algorithm</w:t>
      </w:r>
      <w:r w:rsidR="00606768">
        <w:rPr>
          <w:color w:val="333333"/>
          <w:shd w:val="clear" w:color="auto" w:fill="FFFFFF"/>
        </w:rPr>
        <w:t>s</w:t>
      </w:r>
      <w:r w:rsidR="00BA7BB4">
        <w:rPr>
          <w:color w:val="333333"/>
          <w:shd w:val="clear" w:color="auto" w:fill="FFFFFF"/>
        </w:rPr>
        <w:t xml:space="preserve">, </w:t>
      </w:r>
      <w:r w:rsidR="00A404BE">
        <w:rPr>
          <w:color w:val="333333"/>
          <w:shd w:val="clear" w:color="auto" w:fill="FFFFFF"/>
        </w:rPr>
        <w:t>g</w:t>
      </w:r>
      <w:r w:rsidR="00BA7BB4">
        <w:rPr>
          <w:color w:val="333333"/>
          <w:shd w:val="clear" w:color="auto" w:fill="FFFFFF"/>
        </w:rPr>
        <w:t xml:space="preserve">eneralized </w:t>
      </w:r>
      <w:r w:rsidR="00A404BE">
        <w:rPr>
          <w:color w:val="333333"/>
          <w:shd w:val="clear" w:color="auto" w:fill="FFFFFF"/>
        </w:rPr>
        <w:t>l</w:t>
      </w:r>
      <w:r w:rsidR="00BA7BB4">
        <w:rPr>
          <w:color w:val="333333"/>
          <w:shd w:val="clear" w:color="auto" w:fill="FFFFFF"/>
        </w:rPr>
        <w:t xml:space="preserve">inear </w:t>
      </w:r>
      <w:r w:rsidR="00A404BE">
        <w:rPr>
          <w:color w:val="333333"/>
          <w:shd w:val="clear" w:color="auto" w:fill="FFFFFF"/>
        </w:rPr>
        <w:t>m</w:t>
      </w:r>
      <w:r w:rsidR="00BA7BB4">
        <w:rPr>
          <w:color w:val="333333"/>
          <w:shd w:val="clear" w:color="auto" w:fill="FFFFFF"/>
        </w:rPr>
        <w:t>odel</w:t>
      </w:r>
      <w:r w:rsidR="00F10B0E">
        <w:rPr>
          <w:color w:val="333333"/>
          <w:shd w:val="clear" w:color="auto" w:fill="FFFFFF"/>
        </w:rPr>
        <w:t xml:space="preserve"> (</w:t>
      </w:r>
      <w:r w:rsidR="00AC4143" w:rsidRPr="00AC4143">
        <w:rPr>
          <w:color w:val="333333"/>
          <w:shd w:val="clear" w:color="auto" w:fill="FFFFFF"/>
        </w:rPr>
        <w:t>GLM</w:t>
      </w:r>
      <w:r w:rsidR="00F10B0E">
        <w:rPr>
          <w:color w:val="333333"/>
          <w:shd w:val="clear" w:color="auto" w:fill="FFFFFF"/>
        </w:rPr>
        <w:t>)</w:t>
      </w:r>
      <w:r w:rsidR="00AC4143" w:rsidRPr="00AC4143">
        <w:rPr>
          <w:color w:val="333333"/>
          <w:shd w:val="clear" w:color="auto" w:fill="FFFFFF"/>
        </w:rPr>
        <w:t xml:space="preserve">, </w:t>
      </w:r>
      <w:r w:rsidR="00A404BE">
        <w:rPr>
          <w:color w:val="333333"/>
          <w:shd w:val="clear" w:color="auto" w:fill="FFFFFF"/>
        </w:rPr>
        <w:t>generalized additive model (</w:t>
      </w:r>
      <w:r w:rsidR="00AC4143" w:rsidRPr="00AC4143">
        <w:rPr>
          <w:color w:val="333333"/>
          <w:shd w:val="clear" w:color="auto" w:fill="FFFFFF"/>
        </w:rPr>
        <w:t>GAM</w:t>
      </w:r>
      <w:r w:rsidR="00A404BE">
        <w:rPr>
          <w:color w:val="333333"/>
          <w:shd w:val="clear" w:color="auto" w:fill="FFFFFF"/>
        </w:rPr>
        <w:t>)</w:t>
      </w:r>
      <w:r w:rsidR="00AC4143" w:rsidRPr="00AC4143">
        <w:rPr>
          <w:color w:val="333333"/>
          <w:shd w:val="clear" w:color="auto" w:fill="FFFFFF"/>
        </w:rPr>
        <w:t xml:space="preserve">, </w:t>
      </w:r>
      <w:r w:rsidR="00653DA6">
        <w:rPr>
          <w:color w:val="333333"/>
          <w:shd w:val="clear" w:color="auto" w:fill="FFFFFF"/>
        </w:rPr>
        <w:t xml:space="preserve">generalized boosting model (GBM), </w:t>
      </w:r>
      <w:r w:rsidR="00A404BE">
        <w:rPr>
          <w:color w:val="333333"/>
          <w:shd w:val="clear" w:color="auto" w:fill="FFFFFF"/>
        </w:rPr>
        <w:t>classification tree analysis (</w:t>
      </w:r>
      <w:r w:rsidR="00AC4143" w:rsidRPr="00AC4143">
        <w:rPr>
          <w:color w:val="333333"/>
          <w:shd w:val="clear" w:color="auto" w:fill="FFFFFF"/>
        </w:rPr>
        <w:t>CTA</w:t>
      </w:r>
      <w:r w:rsidR="00A404BE">
        <w:rPr>
          <w:color w:val="333333"/>
          <w:shd w:val="clear" w:color="auto" w:fill="FFFFFF"/>
        </w:rPr>
        <w:t>)</w:t>
      </w:r>
      <w:r w:rsidR="00AC4143" w:rsidRPr="00AC4143">
        <w:rPr>
          <w:color w:val="333333"/>
          <w:shd w:val="clear" w:color="auto" w:fill="FFFFFF"/>
        </w:rPr>
        <w:t>,</w:t>
      </w:r>
      <w:r w:rsidR="008B023D">
        <w:rPr>
          <w:color w:val="333333"/>
          <w:shd w:val="clear" w:color="auto" w:fill="FFFFFF"/>
        </w:rPr>
        <w:t xml:space="preserve"> artificial neutral networks (</w:t>
      </w:r>
      <w:r w:rsidR="00AC4143" w:rsidRPr="00AC4143">
        <w:rPr>
          <w:color w:val="333333"/>
          <w:shd w:val="clear" w:color="auto" w:fill="FFFFFF"/>
        </w:rPr>
        <w:t>ANN</w:t>
      </w:r>
      <w:r w:rsidR="008B023D">
        <w:rPr>
          <w:color w:val="333333"/>
          <w:shd w:val="clear" w:color="auto" w:fill="FFFFFF"/>
        </w:rPr>
        <w:t>), multivariate adaptive regression splines</w:t>
      </w:r>
      <w:r w:rsidR="00FA10FC">
        <w:rPr>
          <w:color w:val="333333"/>
          <w:shd w:val="clear" w:color="auto" w:fill="FFFFFF"/>
        </w:rPr>
        <w:t xml:space="preserve"> (</w:t>
      </w:r>
      <w:r w:rsidR="00AC4143" w:rsidRPr="00AC4143">
        <w:rPr>
          <w:color w:val="333333"/>
          <w:shd w:val="clear" w:color="auto" w:fill="FFFFFF"/>
        </w:rPr>
        <w:t>MARS</w:t>
      </w:r>
      <w:r w:rsidR="00FA10FC">
        <w:rPr>
          <w:color w:val="333333"/>
          <w:shd w:val="clear" w:color="auto" w:fill="FFFFFF"/>
        </w:rPr>
        <w:t>)</w:t>
      </w:r>
      <w:r w:rsidR="00AC4143" w:rsidRPr="00AC4143">
        <w:rPr>
          <w:color w:val="333333"/>
          <w:shd w:val="clear" w:color="auto" w:fill="FFFFFF"/>
        </w:rPr>
        <w:t>,</w:t>
      </w:r>
      <w:r w:rsidR="00FA10FC">
        <w:rPr>
          <w:color w:val="333333"/>
          <w:shd w:val="clear" w:color="auto" w:fill="FFFFFF"/>
        </w:rPr>
        <w:t xml:space="preserve"> random forest (</w:t>
      </w:r>
      <w:r w:rsidR="00AC4143" w:rsidRPr="00AC4143">
        <w:rPr>
          <w:color w:val="333333"/>
          <w:shd w:val="clear" w:color="auto" w:fill="FFFFFF"/>
        </w:rPr>
        <w:t>RF</w:t>
      </w:r>
      <w:r w:rsidR="00FA10FC">
        <w:rPr>
          <w:color w:val="333333"/>
          <w:shd w:val="clear" w:color="auto" w:fill="FFFFFF"/>
        </w:rPr>
        <w:t>)</w:t>
      </w:r>
      <w:r w:rsidR="00AC4143" w:rsidRPr="00AC4143">
        <w:rPr>
          <w:color w:val="333333"/>
          <w:shd w:val="clear" w:color="auto" w:fill="FFFFFF"/>
        </w:rPr>
        <w:t xml:space="preserve">, </w:t>
      </w:r>
      <w:r w:rsidR="00077104">
        <w:rPr>
          <w:color w:val="333333"/>
          <w:shd w:val="clear" w:color="auto" w:fill="FFFFFF"/>
        </w:rPr>
        <w:t xml:space="preserve">maximum </w:t>
      </w:r>
      <w:r w:rsidR="00813C17">
        <w:rPr>
          <w:color w:val="333333"/>
          <w:shd w:val="clear" w:color="auto" w:fill="FFFFFF"/>
        </w:rPr>
        <w:t>entropy</w:t>
      </w:r>
      <w:r w:rsidR="00077104">
        <w:rPr>
          <w:color w:val="333333"/>
          <w:shd w:val="clear" w:color="auto" w:fill="FFFFFF"/>
        </w:rPr>
        <w:t xml:space="preserve"> (</w:t>
      </w:r>
      <w:r w:rsidR="00AC4143" w:rsidRPr="00AC4143">
        <w:rPr>
          <w:color w:val="333333"/>
          <w:shd w:val="clear" w:color="auto" w:fill="FFFFFF"/>
        </w:rPr>
        <w:t>MAXENT</w:t>
      </w:r>
      <w:r w:rsidR="00077104">
        <w:rPr>
          <w:color w:val="333333"/>
          <w:shd w:val="clear" w:color="auto" w:fill="FFFFFF"/>
        </w:rPr>
        <w:t>)</w:t>
      </w:r>
      <w:r w:rsidR="00AC4143" w:rsidRPr="00AC4143">
        <w:rPr>
          <w:color w:val="333333"/>
          <w:shd w:val="clear" w:color="auto" w:fill="FFFFFF"/>
        </w:rPr>
        <w:t>,</w:t>
      </w:r>
      <w:r w:rsidR="00077104">
        <w:rPr>
          <w:color w:val="333333"/>
          <w:shd w:val="clear" w:color="auto" w:fill="FFFFFF"/>
        </w:rPr>
        <w:t xml:space="preserve"> </w:t>
      </w:r>
      <w:r w:rsidR="007D17F0">
        <w:rPr>
          <w:color w:val="333333"/>
          <w:shd w:val="clear" w:color="auto" w:fill="FFFFFF"/>
        </w:rPr>
        <w:t>and flexible discriminant analysis (</w:t>
      </w:r>
      <w:r w:rsidR="00AC4143" w:rsidRPr="00AC4143">
        <w:rPr>
          <w:color w:val="333333"/>
          <w:shd w:val="clear" w:color="auto" w:fill="FFFFFF"/>
        </w:rPr>
        <w:t>FDA</w:t>
      </w:r>
      <w:r w:rsidR="007D17F0">
        <w:rPr>
          <w:color w:val="333333"/>
          <w:shd w:val="clear" w:color="auto" w:fill="FFFFFF"/>
        </w:rPr>
        <w:t>).</w:t>
      </w:r>
      <w:r w:rsidR="00351B53">
        <w:rPr>
          <w:color w:val="333333"/>
          <w:shd w:val="clear" w:color="auto" w:fill="FFFFFF"/>
        </w:rPr>
        <w:t xml:space="preserve"> We dropped surface range envelope (SRE) due to poor predictive performance</w:t>
      </w:r>
      <w:r w:rsidR="004F14EB">
        <w:rPr>
          <w:color w:val="333333"/>
          <w:shd w:val="clear" w:color="auto" w:fill="FFFFFF"/>
        </w:rPr>
        <w:t xml:space="preserve">. </w:t>
      </w:r>
      <w:r w:rsidR="009D5EE2">
        <w:rPr>
          <w:color w:val="333333"/>
          <w:shd w:val="clear" w:color="auto" w:fill="FFFFFF"/>
        </w:rPr>
        <w:t xml:space="preserve">Models </w:t>
      </w:r>
      <w:r w:rsidR="00970F2B">
        <w:rPr>
          <w:color w:val="333333"/>
          <w:shd w:val="clear" w:color="auto" w:fill="FFFFFF"/>
        </w:rPr>
        <w:t>with</w:t>
      </w:r>
      <w:r w:rsidR="00822EC4">
        <w:rPr>
          <w:color w:val="333333"/>
          <w:shd w:val="clear" w:color="auto" w:fill="FFFFFF"/>
        </w:rPr>
        <w:t xml:space="preserve"> ROC-AUC greater than 80</w:t>
      </w:r>
      <w:r w:rsidR="000E4A05">
        <w:rPr>
          <w:color w:val="333333"/>
          <w:shd w:val="clear" w:color="auto" w:fill="FFFFFF"/>
        </w:rPr>
        <w:t xml:space="preserve">% and </w:t>
      </w:r>
      <w:proofErr w:type="gramStart"/>
      <w:r w:rsidR="000E4A05">
        <w:rPr>
          <w:color w:val="333333"/>
          <w:shd w:val="clear" w:color="auto" w:fill="FFFFFF"/>
        </w:rPr>
        <w:t>the TSS</w:t>
      </w:r>
      <w:proofErr w:type="gramEnd"/>
      <w:r w:rsidR="000E4A05">
        <w:rPr>
          <w:color w:val="333333"/>
          <w:shd w:val="clear" w:color="auto" w:fill="FFFFFF"/>
        </w:rPr>
        <w:t xml:space="preserve"> greater than 50%</w:t>
      </w:r>
      <w:r w:rsidR="00970F2B">
        <w:rPr>
          <w:color w:val="333333"/>
          <w:shd w:val="clear" w:color="auto" w:fill="FFFFFF"/>
        </w:rPr>
        <w:t xml:space="preserve"> were only considered</w:t>
      </w:r>
      <w:r w:rsidR="002820A4">
        <w:rPr>
          <w:color w:val="333333"/>
          <w:shd w:val="clear" w:color="auto" w:fill="FFFFFF"/>
        </w:rPr>
        <w:t xml:space="preserve">, </w:t>
      </w:r>
      <w:r w:rsidR="004F14EB">
        <w:rPr>
          <w:color w:val="333333"/>
          <w:shd w:val="clear" w:color="auto" w:fill="FFFFFF"/>
        </w:rPr>
        <w:t>shown in figure 2.</w:t>
      </w:r>
    </w:p>
    <w:p w14:paraId="433F5B09" w14:textId="5B3F01C9" w:rsidR="445A55E1" w:rsidRPr="006854F6" w:rsidRDefault="0A83F3DD" w:rsidP="445A55E1">
      <w:pPr>
        <w:spacing w:line="360" w:lineRule="auto"/>
        <w:rPr>
          <w:color w:val="333333"/>
          <w:shd w:val="clear" w:color="auto" w:fill="FFFFFF"/>
        </w:rPr>
      </w:pPr>
      <w:r w:rsidRPr="0A83F3DD">
        <w:rPr>
          <w:color w:val="333333"/>
        </w:rPr>
        <w:t xml:space="preserve">To fit models and evaluate their performance, we used a </w:t>
      </w:r>
      <w:r w:rsidRPr="002820A4">
        <w:rPr>
          <w:color w:val="333333"/>
        </w:rPr>
        <w:t>10-fold cross</w:t>
      </w:r>
      <w:r w:rsidRPr="0A83F3DD">
        <w:rPr>
          <w:color w:val="333333"/>
        </w:rPr>
        <w:t>-validation technique that involved splitting the dataset into a training data for model calibration (</w:t>
      </w:r>
      <w:r w:rsidR="006854F6">
        <w:rPr>
          <w:color w:val="333333"/>
        </w:rPr>
        <w:t>7</w:t>
      </w:r>
      <w:r w:rsidRPr="0A83F3DD">
        <w:rPr>
          <w:color w:val="333333"/>
        </w:rPr>
        <w:t>0%) and a testing data for model evaluation (</w:t>
      </w:r>
      <w:r w:rsidR="006854F6">
        <w:rPr>
          <w:color w:val="333333"/>
        </w:rPr>
        <w:t>3</w:t>
      </w:r>
      <w:r w:rsidRPr="0A83F3DD">
        <w:rPr>
          <w:color w:val="333333"/>
        </w:rPr>
        <w:t>0%).</w:t>
      </w:r>
    </w:p>
    <w:p w14:paraId="4CAE1F99" w14:textId="5834C551" w:rsidR="003C29D9" w:rsidRDefault="003C29D9" w:rsidP="445A55E1">
      <w:pPr>
        <w:spacing w:line="360" w:lineRule="auto"/>
        <w:rPr>
          <w:color w:val="333333"/>
        </w:rPr>
      </w:pPr>
      <w:r w:rsidRPr="003C29D9">
        <w:rPr>
          <w:color w:val="333333"/>
          <w:shd w:val="clear" w:color="auto" w:fill="FFFFFF"/>
        </w:rPr>
        <w:t xml:space="preserve">To evaluate the performance of the aspen distribution models, we used several measures of classification accuracy, </w:t>
      </w:r>
      <w:proofErr w:type="gramStart"/>
      <w:r w:rsidR="445A55E1" w:rsidRPr="445A55E1">
        <w:rPr>
          <w:color w:val="333333"/>
        </w:rPr>
        <w:t>the</w:t>
      </w:r>
      <w:r w:rsidRPr="003C29D9">
        <w:rPr>
          <w:color w:val="333333"/>
          <w:shd w:val="clear" w:color="auto" w:fill="FFFFFF"/>
        </w:rPr>
        <w:t xml:space="preserve"> </w:t>
      </w:r>
      <w:r w:rsidRPr="003C29D9">
        <w:rPr>
          <w:color w:val="333333"/>
          <w:shd w:val="clear" w:color="auto" w:fill="FFFFFF"/>
        </w:rPr>
        <w:t xml:space="preserve"> </w:t>
      </w:r>
      <w:r w:rsidRPr="003C29D9">
        <w:rPr>
          <w:color w:val="333333"/>
          <w:shd w:val="clear" w:color="auto" w:fill="FFFFFF"/>
        </w:rPr>
        <w:t>Receiver</w:t>
      </w:r>
      <w:proofErr w:type="gramEnd"/>
      <w:r w:rsidRPr="003C29D9">
        <w:rPr>
          <w:color w:val="333333"/>
          <w:shd w:val="clear" w:color="auto" w:fill="FFFFFF"/>
        </w:rPr>
        <w:t xml:space="preserve"> Operating Characteristic - Area Under the Curve</w:t>
      </w:r>
      <w:r w:rsidRPr="003C29D9">
        <w:rPr>
          <w:color w:val="333333"/>
          <w:shd w:val="clear" w:color="auto" w:fill="FFFFFF"/>
        </w:rPr>
        <w:t xml:space="preserve"> (ROC-AUC</w:t>
      </w:r>
      <w:r w:rsidRPr="003C29D9">
        <w:rPr>
          <w:color w:val="333333"/>
          <w:shd w:val="clear" w:color="auto" w:fill="FFFFFF"/>
        </w:rPr>
        <w:t>)</w:t>
      </w:r>
      <w:r w:rsidR="00CD41DB">
        <w:rPr>
          <w:color w:val="333333"/>
          <w:shd w:val="clear" w:color="auto" w:fill="FFFFFF"/>
        </w:rPr>
        <w:t xml:space="preserve"> and</w:t>
      </w:r>
      <w:r w:rsidRPr="003C29D9">
        <w:rPr>
          <w:color w:val="333333"/>
          <w:shd w:val="clear" w:color="auto" w:fill="FFFFFF"/>
        </w:rPr>
        <w:t xml:space="preserve"> </w:t>
      </w:r>
      <w:r w:rsidR="00A91F44">
        <w:rPr>
          <w:color w:val="333333"/>
          <w:shd w:val="clear" w:color="auto" w:fill="FFFFFF"/>
        </w:rPr>
        <w:t>T</w:t>
      </w:r>
      <w:r w:rsidR="009B326A">
        <w:rPr>
          <w:color w:val="333333"/>
          <w:shd w:val="clear" w:color="auto" w:fill="FFFFFF"/>
        </w:rPr>
        <w:t>otal Sum of Square (T</w:t>
      </w:r>
      <w:r w:rsidR="00A91F44">
        <w:rPr>
          <w:color w:val="333333"/>
          <w:shd w:val="clear" w:color="auto" w:fill="FFFFFF"/>
        </w:rPr>
        <w:t>SS</w:t>
      </w:r>
      <w:r w:rsidR="009B326A">
        <w:rPr>
          <w:color w:val="333333"/>
          <w:shd w:val="clear" w:color="auto" w:fill="FFFFFF"/>
        </w:rPr>
        <w:t>)</w:t>
      </w:r>
      <w:r w:rsidRPr="003C29D9">
        <w:rPr>
          <w:color w:val="333333"/>
          <w:shd w:val="clear" w:color="auto" w:fill="FFFFFF"/>
        </w:rPr>
        <w:t xml:space="preserve">. </w:t>
      </w:r>
      <w:commentRangeStart w:id="32"/>
      <w:r w:rsidRPr="003C29D9">
        <w:rPr>
          <w:color w:val="333333"/>
          <w:shd w:val="clear" w:color="auto" w:fill="FFFFFF"/>
        </w:rPr>
        <w:t>ROC-AUC, which represents the accuracy measurement, uses a score value ranging from 0 to 1 to assess the model's performance</w:t>
      </w:r>
      <w:commentRangeEnd w:id="32"/>
      <w:r>
        <w:rPr>
          <w:rStyle w:val="CommentReference"/>
        </w:rPr>
        <w:commentReference w:id="32"/>
      </w:r>
      <w:r w:rsidRPr="003C29D9">
        <w:rPr>
          <w:color w:val="333333"/>
          <w:shd w:val="clear" w:color="auto" w:fill="FFFFFF"/>
        </w:rPr>
        <w:t xml:space="preserve">. A value of 0.5 </w:t>
      </w:r>
      <w:r w:rsidRPr="003C29D9">
        <w:rPr>
          <w:color w:val="333333"/>
          <w:shd w:val="clear" w:color="auto" w:fill="FFFFFF"/>
        </w:rPr>
        <w:lastRenderedPageBreak/>
        <w:t>indicates predictions that are no better than chance, while values above 0.5 indicate better predictions</w:t>
      </w:r>
      <w:r w:rsidR="00E900D1">
        <w:rPr>
          <w:color w:val="333333"/>
          <w:shd w:val="clear" w:color="auto" w:fill="FFFFFF"/>
        </w:rPr>
        <w:t xml:space="preserve"> </w:t>
      </w:r>
      <w:r w:rsidR="00E900D1">
        <w:fldChar w:fldCharType="begin" w:fldLock="1"/>
      </w:r>
      <w:r w:rsidR="00E900D1">
        <w:instrText>ADDIN CSL_CITATION {"citationItems":[{"id":"ITEM-1","itemData":{"ISSN":"1469-4387","author":[{"dropping-particle":"","family":"Fielding","given":"Alan H","non-dropping-particle":"","parse-names":false,"suffix":""},{"dropping-particle":"","family":"Bell","given":"John F","non-dropping-particle":"","parse-names":false,"suffix":""}],"container-title":"Environmental conservation","id":"ITEM-1","issue":"1","issued":{"date-parts":[["1997"]]},"page":"38-49","publisher":"Cambridge University Press","title":"A review of methods for the assessment of prediction errors in conservation presence/absence models","type":"article-journal","volume":"24"},"uris":["http://www.mendeley.com/documents/?uuid=59779e83-0f75-4a20-bb05-e5c3a8607d16"]},{"id":"ITEM-2","itemData":{"ISSN":"2167-9843","author":[{"dropping-particle":"","family":"Ruete","given":"Alejandro","non-dropping-particle":"","parse-names":false,"suffix":""},{"dropping-particle":"","family":"Leynaud","given":"Gerardo C","non-dropping-particle":"","parse-names":false,"suffix":""}],"container-title":"PeerJ PrePrints","id":"ITEM-2","issued":{"date-parts":[["2015"]]},"page":"e1208v1","publisher":"PeerJ Inc. San Francisco, USA","title":"Goal-oriented evaluation of species distribution models’ accuracy and precision: True Skill Statistic profile and uncertainty maps","type":"article-journal","volume":"3"},"uris":["http://www.mendeley.com/documents/?uuid=41ec5cb7-7a9a-4b1e-9767-e4752d5d37fd"]}],"mendeley":{"formattedCitation":"(Fielding and Bell, 1997; Ruete and Leynaud, 2015)","plainTextFormattedCitation":"(Fielding and Bell, 1997; Ruete and Leynaud, 2015)","previouslyFormattedCitation":"(Fielding and Bell, 1997; Ruete and Leynaud, 2015)"},"properties":{"noteIndex":0},"schema":"https://github.com/citation-style-language/schema/raw/master/csl-citation.json"}</w:instrText>
      </w:r>
      <w:r w:rsidR="00E900D1">
        <w:fldChar w:fldCharType="separate"/>
      </w:r>
      <w:r w:rsidR="00E900D1" w:rsidRPr="009F1744">
        <w:rPr>
          <w:noProof/>
        </w:rPr>
        <w:t>(Fielding and Bell, 1997; Ruete and Leynaud, 2015)</w:t>
      </w:r>
      <w:r w:rsidR="00E900D1">
        <w:fldChar w:fldCharType="end"/>
      </w:r>
      <w:r w:rsidRPr="003C29D9">
        <w:rPr>
          <w:color w:val="333333"/>
          <w:shd w:val="clear" w:color="auto" w:fill="FFFFFF"/>
        </w:rPr>
        <w:t xml:space="preserve">. The ROC-AUC depends on the model's ability to correctly classify true-positive (aspen presence) and true-negative (aspen absence) cases. Therefore, sensitivity and specificity were also calculated to determine the omission errors and improve the prediction </w:t>
      </w:r>
      <w:r w:rsidRPr="445A55E1">
        <w:rPr>
          <w:rFonts w:eastAsia="Times New Roman"/>
          <w:color w:val="333333"/>
          <w:shd w:val="clear" w:color="auto" w:fill="FFFFFF"/>
          <w:rPrChange w:id="33" w:author="Hart,Sarah" w:date="2023-06-01T13:56:00Z">
            <w:rPr>
              <w:color w:val="333333"/>
            </w:rPr>
          </w:rPrChange>
        </w:rPr>
        <w:t>of the</w:t>
      </w:r>
      <w:r w:rsidRPr="003C29D9">
        <w:rPr>
          <w:color w:val="333333"/>
          <w:shd w:val="clear" w:color="auto" w:fill="FFFFFF"/>
        </w:rPr>
        <w:t xml:space="preserve"> aspen distribution. The importance </w:t>
      </w:r>
      <w:r w:rsidRPr="445A55E1">
        <w:rPr>
          <w:rFonts w:eastAsia="Times New Roman"/>
          <w:color w:val="333333"/>
          <w:shd w:val="clear" w:color="auto" w:fill="FFFFFF"/>
          <w:rPrChange w:id="34" w:author="Hart,Sarah" w:date="2023-06-01T13:56:00Z">
            <w:rPr>
              <w:color w:val="333333"/>
            </w:rPr>
          </w:rPrChange>
        </w:rPr>
        <w:t>of the</w:t>
      </w:r>
      <w:r w:rsidRPr="003C29D9">
        <w:rPr>
          <w:color w:val="333333"/>
          <w:shd w:val="clear" w:color="auto" w:fill="FFFFFF"/>
        </w:rPr>
        <w:t xml:space="preserve"> predictor variables generated by BioMod2 for each algorithm was compared to identify the most significant predictors.</w:t>
      </w:r>
    </w:p>
    <w:p w14:paraId="151A97B0" w14:textId="5ADECF0A" w:rsidR="004B132D" w:rsidRDefault="004B132D" w:rsidP="556BF0BF">
      <w:pPr>
        <w:spacing w:line="360" w:lineRule="auto"/>
        <w:rPr>
          <w:color w:val="333333"/>
          <w:shd w:val="clear" w:color="auto" w:fill="FFFFFF"/>
        </w:rPr>
      </w:pPr>
      <w:r w:rsidRPr="004B132D">
        <w:rPr>
          <w:color w:val="333333"/>
          <w:shd w:val="clear" w:color="auto" w:fill="FFFFFF"/>
        </w:rPr>
        <w:t xml:space="preserve">Although we </w:t>
      </w:r>
      <w:r>
        <w:rPr>
          <w:color w:val="333333"/>
          <w:shd w:val="clear" w:color="auto" w:fill="FFFFFF"/>
        </w:rPr>
        <w:t xml:space="preserve">had </w:t>
      </w:r>
      <w:r w:rsidRPr="004B132D">
        <w:rPr>
          <w:color w:val="333333"/>
          <w:shd w:val="clear" w:color="auto" w:fill="FFFFFF"/>
        </w:rPr>
        <w:t xml:space="preserve">models built using individual algorithms, we </w:t>
      </w:r>
      <w:r w:rsidR="00E36FE3">
        <w:rPr>
          <w:color w:val="333333"/>
          <w:shd w:val="clear" w:color="auto" w:fill="FFFFFF"/>
        </w:rPr>
        <w:t>considered</w:t>
      </w:r>
      <w:r w:rsidRPr="004B132D">
        <w:rPr>
          <w:color w:val="333333"/>
          <w:shd w:val="clear" w:color="auto" w:fill="FFFFFF"/>
        </w:rPr>
        <w:t xml:space="preserve"> an ensemble model consisting of all three algorithms</w:t>
      </w:r>
      <w:r w:rsidR="00E36FE3">
        <w:rPr>
          <w:color w:val="333333"/>
          <w:shd w:val="clear" w:color="auto" w:fill="FFFFFF"/>
        </w:rPr>
        <w:t xml:space="preserve"> because c</w:t>
      </w:r>
      <w:r w:rsidRPr="004B132D">
        <w:rPr>
          <w:color w:val="333333"/>
          <w:shd w:val="clear" w:color="auto" w:fill="FFFFFF"/>
        </w:rPr>
        <w:t>ombining predictions from multiple individual models enhanced overall accuracy and robustness</w:t>
      </w:r>
      <w:r w:rsidR="0065396A">
        <w:rPr>
          <w:color w:val="333333"/>
          <w:shd w:val="clear" w:color="auto" w:fill="FFFFFF"/>
        </w:rPr>
        <w:t xml:space="preserve"> </w:t>
      </w:r>
      <w:r w:rsidR="00EE0495">
        <w:rPr>
          <w:color w:val="333333"/>
          <w:shd w:val="clear" w:color="auto" w:fill="FFFFFF"/>
        </w:rPr>
        <w:fldChar w:fldCharType="begin" w:fldLock="1"/>
      </w:r>
      <w:r w:rsidR="00417A36">
        <w:rPr>
          <w:color w:val="333333"/>
          <w:shd w:val="clear" w:color="auto" w:fill="FFFFFF"/>
        </w:rPr>
        <w:instrText>ADDIN CSL_CITATION {"citationItems":[{"id":"ITEM-1","itemData":{"ISSN":"1660-4601","author":[{"dropping-particle":"","family":"Uusitalo","given":"Ruut","non-dropping-particle":"","parse-names":false,"suffix":""},{"dropping-particle":"","family":"Siljander","given":"Mika","non-dropping-particle":"","parse-names":false,"suffix":""},{"dropping-particle":"","family":"Culverwell","given":"C Lorna","non-dropping-particle":"","parse-names":false,"suffix":""},{"dropping-particle":"","family":"Hendrickx","given":"Guy","non-dropping-particle":"","parse-names":false,"suffix":""},{"dropping-particle":"","family":"Lindén","given":"Andreas","non-dropping-particle":"","parse-names":false,"suffix":""},{"dropping-particle":"","family":"Dub","given":"Timothée","non-dropping-particle":"","parse-names":false,"suffix":""},{"dropping-particle":"","family":"Aalto","given":"Juha","non-dropping-particle":"","parse-names":false,"suffix":""},{"dropping-particle":"","family":"Sane","given":"Jussi","non-dropping-particle":"","parse-names":false,"suffix":""},{"dropping-particle":"","family":"Marsboom","given":"Cedric","non-dropping-particle":"","parse-names":false,"suffix":""},{"dropping-particle":"","family":"Suvanto","given":"Maija T","non-dropping-particle":"","parse-names":false,"suffix":""}],"container-title":"International Journal of Environmental Research and Public Health","id":"ITEM-1","issue":"13","issued":{"date-parts":[["2021"]]},"page":"7064","publisher":"MDPI","title":"Predicting spatial patterns of sindbis virus (Sinv) infection risk in finland using vector, host and environmental data","type":"article-journal","volume":"18"},"uris":["http://www.mendeley.com/documents/?uuid=c54cd3e1-23f2-423f-8077-014eb870c5e0"]}],"mendeley":{"formattedCitation":"(Uusitalo et al., 2021)","plainTextFormattedCitation":"(Uusitalo et al., 2021)","previouslyFormattedCitation":"(Uusitalo et al., 2021)"},"properties":{"noteIndex":0},"schema":"https://github.com/citation-style-language/schema/raw/master/csl-citation.json"}</w:instrText>
      </w:r>
      <w:r w:rsidR="00EE0495">
        <w:rPr>
          <w:color w:val="333333"/>
          <w:shd w:val="clear" w:color="auto" w:fill="FFFFFF"/>
        </w:rPr>
        <w:fldChar w:fldCharType="separate"/>
      </w:r>
      <w:r w:rsidR="00EE0495" w:rsidRPr="00EE0495">
        <w:rPr>
          <w:noProof/>
          <w:color w:val="333333"/>
          <w:shd w:val="clear" w:color="auto" w:fill="FFFFFF"/>
        </w:rPr>
        <w:t>(Uusitalo et al., 2021)</w:t>
      </w:r>
      <w:r w:rsidR="00EE0495">
        <w:rPr>
          <w:color w:val="333333"/>
          <w:shd w:val="clear" w:color="auto" w:fill="FFFFFF"/>
        </w:rPr>
        <w:fldChar w:fldCharType="end"/>
      </w:r>
      <w:r w:rsidRPr="004B132D">
        <w:rPr>
          <w:color w:val="333333"/>
          <w:shd w:val="clear" w:color="auto" w:fill="FFFFFF"/>
        </w:rPr>
        <w:t xml:space="preserve">. The ensemble method involved calculating a weighted average of the predictions, where weights were assigned based on each model's performance. We obtained ensemble predictions by averaging the predictions of the best-performing individual models (with an AUC value </w:t>
      </w:r>
      <w:r w:rsidRPr="00174CF8">
        <w:rPr>
          <w:rFonts w:eastAsia="Times New Roman"/>
          <w:color w:val="333333"/>
          <w:shd w:val="clear" w:color="auto" w:fill="FFFFFF"/>
        </w:rPr>
        <w:t>greater than</w:t>
      </w:r>
      <w:r w:rsidRPr="004B132D">
        <w:rPr>
          <w:color w:val="333333"/>
          <w:shd w:val="clear" w:color="auto" w:fill="FFFFFF"/>
        </w:rPr>
        <w:t xml:space="preserve"> 0.7) and </w:t>
      </w:r>
      <w:r w:rsidR="00F17B76" w:rsidRPr="004B132D">
        <w:rPr>
          <w:color w:val="333333"/>
          <w:shd w:val="clear" w:color="auto" w:fill="FFFFFF"/>
        </w:rPr>
        <w:t>weighing</w:t>
      </w:r>
      <w:r w:rsidRPr="004B132D">
        <w:rPr>
          <w:color w:val="333333"/>
          <w:shd w:val="clear" w:color="auto" w:fill="FFFFFF"/>
        </w:rPr>
        <w:t xml:space="preserve"> them according to their cross-validation </w:t>
      </w:r>
      <w:commentRangeStart w:id="35"/>
      <w:r w:rsidRPr="004B132D">
        <w:rPr>
          <w:color w:val="333333"/>
          <w:shd w:val="clear" w:color="auto" w:fill="FFFFFF"/>
        </w:rPr>
        <w:t>performance.</w:t>
      </w:r>
      <w:commentRangeEnd w:id="35"/>
      <w:r>
        <w:rPr>
          <w:rStyle w:val="CommentReference"/>
        </w:rPr>
        <w:commentReference w:id="35"/>
      </w:r>
    </w:p>
    <w:p w14:paraId="1E36E316" w14:textId="3BF04101" w:rsidR="445A55E1" w:rsidRDefault="445A55E1" w:rsidP="445A55E1">
      <w:pPr>
        <w:spacing w:line="360" w:lineRule="auto"/>
        <w:rPr>
          <w:ins w:id="36" w:author="Hart,Sarah" w:date="2023-06-01T16:12:00Z"/>
          <w:i/>
          <w:iCs/>
        </w:rPr>
      </w:pPr>
      <w:r w:rsidRPr="445A55E1">
        <w:t xml:space="preserve">In addition to generating a range of probabilities for suitable aspen habitats ranging from 0 to 1, we employed the ensemble model to perform binary classification, distinguishing between aspen presence and absence using a specified </w:t>
      </w:r>
      <w:r w:rsidRPr="00174CF8">
        <w:rPr>
          <w:rFonts w:eastAsia="Times New Roman"/>
          <w:color w:val="000000" w:themeColor="text1"/>
        </w:rPr>
        <w:t>cut-off</w:t>
      </w:r>
      <w:r w:rsidRPr="445A55E1">
        <w:t xml:space="preserve"> or threshold value a</w:t>
      </w:r>
      <w:commentRangeStart w:id="37"/>
      <w:r w:rsidRPr="445A55E1">
        <w:t>bove 480 (out of 0-1000) corresponding to values if AUC &gt; 0.8, Sensitivity &gt; 0.75 and Specificity &gt; 0.73.</w:t>
      </w:r>
      <w:commentRangeEnd w:id="37"/>
      <w:r>
        <w:rPr>
          <w:rStyle w:val="CommentReference"/>
        </w:rPr>
        <w:commentReference w:id="37"/>
      </w:r>
      <w:r w:rsidRPr="445A55E1">
        <w:t xml:space="preserve"> In this classification, values above the cutoff were considered aspen presence, while values below it indicated aspen absence. </w:t>
      </w:r>
      <w:del w:id="38" w:author="Hart,Sarah" w:date="2023-06-01T16:26:00Z">
        <w:r w:rsidRPr="445A55E1" w:rsidDel="445A55E1">
          <w:delText>Consequently, the ensemble model's predictions of presence and absence pixels were used to develop the current aspen distribution and forecast its suitable habitat for the year 2100, considering topo-edaphic factors and two climate change scenarios.</w:delText>
        </w:r>
      </w:del>
      <w:ins w:id="39" w:author="Hart,Sarah" w:date="2023-06-01T16:12:00Z">
        <w:r w:rsidRPr="445A55E1">
          <w:rPr>
            <w:color w:val="333333"/>
          </w:rPr>
          <w:t xml:space="preserve">Additionally, to assign importance values to each variable and support further variable selection, we employed a randomization procedure implemented in the BIOMOD 2 R-package </w:t>
        </w:r>
      </w:ins>
      <w:r w:rsidRPr="445A55E1">
        <w:rPr>
          <w:color w:val="333333"/>
        </w:rPr>
        <w:fldChar w:fldCharType="begin" w:fldLock="1"/>
      </w:r>
      <w:r w:rsidRPr="445A55E1">
        <w:rPr>
          <w:color w:val="333333"/>
        </w:rPr>
        <w:instrText>ADDIN CSL_CITATION {"citationItems":[{"id":"ITEM-1","itemData":{"author":[{"dropping-particle":"","family":"Thuiller","given":"Wilfried","non-dropping-particle":"","parse-names":false,"suffix":""},{"dropping-particle":"","family":"Georges","given":"Damien","non-dropping-particle":"","parse-names":false,"suffix":""},{"dropping-particle":"","family":"Engler","given":"Robin","non-dropping-particle":"","parse-names":false,"suffix":""},{"dropping-particle":"","family":"Breiner","given":"Frank","non-dropping-particle":"","parse-names":false,"suffix":""},{"dropping-particle":"","family":"Georges","given":"Maintainer Damien","non-dropping-particle":"","parse-names":false,"suffix":""},{"dropping-particle":"","family":"Thuiller","given":"Contact Wilfried","non-dropping-particle":"","parse-names":false,"suffix":""}],"container-title":"Species distribution modeling within an ensemble forecasting framework","id":"ITEM-1","issued":{"date-parts":[["2016"]]},"title":"Package ‘biomod2’","type":"article-journal"},"uris":["http://www.mendeley.com/documents/?uuid=2ed0ecb4-6b52-4f35-923f-d39f5432fa2d"]}],"mendeley":{"formattedCitation":"(Thuiller et al., 2016)","plainTextFormattedCitation":"(Thuiller et al., 2016)","previouslyFormattedCitation":"(Thuiller et al., 2016)"},"properties":{"noteIndex":0},"schema":"https://github.com/citation-style-language/schema/raw/master/csl-citation.json"}</w:instrText>
      </w:r>
      <w:r w:rsidRPr="445A55E1">
        <w:rPr>
          <w:color w:val="333333"/>
        </w:rPr>
        <w:fldChar w:fldCharType="separate"/>
      </w:r>
      <w:ins w:id="40" w:author="Hart,Sarah" w:date="2023-06-01T16:12:00Z">
        <w:r w:rsidRPr="445A55E1">
          <w:rPr>
            <w:noProof/>
            <w:color w:val="333333"/>
          </w:rPr>
          <w:t>(Thuiller et al., 2016)</w:t>
        </w:r>
      </w:ins>
      <w:r w:rsidRPr="445A55E1">
        <w:rPr>
          <w:color w:val="333333"/>
        </w:rPr>
        <w:fldChar w:fldCharType="end"/>
      </w:r>
      <w:ins w:id="41" w:author="Hart,Sarah" w:date="2023-06-01T16:12:00Z">
        <w:r w:rsidRPr="445A55E1">
          <w:rPr>
            <w:color w:val="333333"/>
          </w:rPr>
          <w:t xml:space="preserve">. Using random forest algorithm from </w:t>
        </w:r>
        <w:r w:rsidRPr="445A55E1">
          <w:t xml:space="preserve">BioMod2 we also generated response curve for each predictor variable in relation </w:t>
        </w:r>
        <w:proofErr w:type="gramStart"/>
        <w:r w:rsidRPr="445A55E1">
          <w:t>of</w:t>
        </w:r>
        <w:proofErr w:type="gramEnd"/>
        <w:r w:rsidRPr="445A55E1">
          <w:t xml:space="preserve"> aspen occurrence, which helps in making decision regarding variable selection.</w:t>
        </w:r>
      </w:ins>
    </w:p>
    <w:p w14:paraId="16B030BC" w14:textId="6D785711" w:rsidR="445A55E1" w:rsidRDefault="445A55E1" w:rsidP="445A55E1">
      <w:pPr>
        <w:spacing w:line="360" w:lineRule="auto"/>
        <w:rPr>
          <w:ins w:id="42" w:author="Hart,Sarah" w:date="2023-06-01T16:12:00Z"/>
          <w:color w:val="333333"/>
        </w:rPr>
      </w:pPr>
    </w:p>
    <w:p w14:paraId="72CFD726" w14:textId="41F2DBB8" w:rsidR="445A55E1" w:rsidRDefault="445A55E1" w:rsidP="445A55E1">
      <w:pPr>
        <w:spacing w:line="360" w:lineRule="auto"/>
      </w:pPr>
    </w:p>
    <w:p w14:paraId="0F06D414" w14:textId="596D4E41" w:rsidR="0070538D" w:rsidRPr="00B1769A" w:rsidRDefault="00390E4A" w:rsidP="556BF0BF">
      <w:pPr>
        <w:spacing w:line="360" w:lineRule="auto"/>
        <w:rPr>
          <w:i/>
          <w:iCs/>
        </w:rPr>
      </w:pPr>
      <w:r w:rsidRPr="00B1769A">
        <w:rPr>
          <w:i/>
          <w:iCs/>
        </w:rPr>
        <w:lastRenderedPageBreak/>
        <w:t xml:space="preserve">Visualizing Ensembled Predictions </w:t>
      </w:r>
      <w:proofErr w:type="gramStart"/>
      <w:r w:rsidRPr="00B1769A">
        <w:rPr>
          <w:i/>
          <w:iCs/>
        </w:rPr>
        <w:t>From</w:t>
      </w:r>
      <w:proofErr w:type="gramEnd"/>
      <w:r w:rsidRPr="00B1769A">
        <w:rPr>
          <w:i/>
          <w:iCs/>
        </w:rPr>
        <w:t xml:space="preserve"> BioMod2</w:t>
      </w:r>
    </w:p>
    <w:p w14:paraId="2928A84C" w14:textId="00CFC8C9" w:rsidR="002023B3" w:rsidRDefault="445A55E1" w:rsidP="002023B3">
      <w:pPr>
        <w:spacing w:line="360" w:lineRule="auto"/>
      </w:pPr>
      <w:commentRangeStart w:id="43"/>
      <w:r w:rsidRPr="445A55E1">
        <w:t xml:space="preserve">The ensembled and forecasted aspen distribution raster layers from BioMod2 for 2040, 2070 and 2100 for both emission scenarios along with current ensembled aspen distribution model for 2010 were further processed and visualized in ESRI ArcGIS Pro (version 3.1.0). The future change in aspen presence/absence pixels from the current condition was calculated using raster calculator and subtracting future from current raster layers, same was done for climate data.  Total change in number of pixels with aspen presence and absence were represented in graph comparing with current aspen presence and absence pixels. </w:t>
      </w:r>
      <w:commentRangeEnd w:id="43"/>
      <w:r w:rsidR="002023B3">
        <w:rPr>
          <w:rStyle w:val="CommentReference"/>
        </w:rPr>
        <w:commentReference w:id="43"/>
      </w:r>
    </w:p>
    <w:p w14:paraId="5E6D392C" w14:textId="36D9C364" w:rsidR="00625E7A" w:rsidRDefault="445A55E1" w:rsidP="00625E7A">
      <w:pPr>
        <w:spacing w:line="360" w:lineRule="auto"/>
      </w:pPr>
      <w:bookmarkStart w:id="44" w:name="_Hlk136454137"/>
      <w:r w:rsidRPr="445A55E1">
        <w:t xml:space="preserve">To understand the aspen decline or gain in response to elevation and other climate variables, we </w:t>
      </w:r>
      <w:ins w:id="45" w:author="Hart,Sarah" w:date="2023-06-01T16:28:00Z">
        <w:r w:rsidRPr="445A55E1">
          <w:t xml:space="preserve">sampled XXX pixels of aspen gain and loss </w:t>
        </w:r>
      </w:ins>
      <w:del w:id="46" w:author="Hart,Sarah" w:date="2023-06-01T16:28:00Z">
        <w:r w:rsidR="00625E7A" w:rsidRPr="445A55E1" w:rsidDel="445A55E1">
          <w:delText>took samples from both category along with climate data</w:delText>
        </w:r>
      </w:del>
      <w:r w:rsidRPr="445A55E1">
        <w:t xml:space="preserve">. The change in aspen pixels with the resolution of 250 m was converted to points shapefile. We then extracted values from the </w:t>
      </w:r>
      <w:commentRangeStart w:id="47"/>
      <w:r w:rsidRPr="445A55E1">
        <w:t xml:space="preserve">elevation </w:t>
      </w:r>
      <w:commentRangeEnd w:id="47"/>
      <w:r w:rsidR="00625E7A">
        <w:rPr>
          <w:rStyle w:val="CommentReference"/>
        </w:rPr>
        <w:commentReference w:id="47"/>
      </w:r>
      <w:r w:rsidRPr="445A55E1">
        <w:t xml:space="preserve">and </w:t>
      </w:r>
      <w:del w:id="48" w:author="Hart,Sarah" w:date="2023-06-01T13:57:00Z">
        <w:r w:rsidR="00625E7A" w:rsidRPr="445A55E1" w:rsidDel="445A55E1">
          <w:delText>calculated</w:delText>
        </w:r>
      </w:del>
      <w:ins w:id="49" w:author="Hart,Sarah" w:date="2023-06-01T13:57:00Z">
        <w:r w:rsidRPr="445A55E1">
          <w:rPr>
            <w:rFonts w:eastAsia="Times New Roman"/>
            <w:color w:val="000000" w:themeColor="text1"/>
            <w:rPrChange w:id="50" w:author="Hart,Sarah" w:date="2023-06-01T13:57:00Z">
              <w:rPr/>
            </w:rPrChange>
          </w:rPr>
          <w:t>calculated the</w:t>
        </w:r>
      </w:ins>
      <w:r w:rsidRPr="445A55E1">
        <w:t xml:space="preserve"> </w:t>
      </w:r>
      <w:commentRangeStart w:id="51"/>
      <w:r w:rsidRPr="445A55E1">
        <w:t xml:space="preserve">change in future climate data for the points </w:t>
      </w:r>
      <w:del w:id="52" w:author="Hart,Sarah" w:date="2023-06-01T13:57:00Z">
        <w:r w:rsidR="00625E7A" w:rsidRPr="445A55E1" w:rsidDel="445A55E1">
          <w:delText>of</w:delText>
        </w:r>
      </w:del>
      <w:ins w:id="53" w:author="Hart,Sarah" w:date="2023-06-01T13:57:00Z">
        <w:r w:rsidRPr="445A55E1">
          <w:rPr>
            <w:rFonts w:eastAsia="Times New Roman"/>
            <w:color w:val="000000" w:themeColor="text1"/>
            <w:rPrChange w:id="54" w:author="Hart,Sarah" w:date="2023-06-01T13:57:00Z">
              <w:rPr/>
            </w:rPrChange>
          </w:rPr>
          <w:t>of the</w:t>
        </w:r>
      </w:ins>
      <w:r w:rsidRPr="445A55E1">
        <w:t xml:space="preserve"> aspen change data.</w:t>
      </w:r>
      <w:commentRangeEnd w:id="51"/>
      <w:r w:rsidR="00625E7A">
        <w:rPr>
          <w:rStyle w:val="CommentReference"/>
        </w:rPr>
        <w:commentReference w:id="51"/>
      </w:r>
      <w:r w:rsidRPr="445A55E1">
        <w:t xml:space="preserve"> These point shapefile were converted to data frame in R software before we randomly sampled 5% of total rows for each category of aspen change, aspen gained and loss points, a</w:t>
      </w:r>
      <w:commentRangeStart w:id="55"/>
      <w:r w:rsidRPr="445A55E1">
        <w:t>nd then saved as csv file format.</w:t>
      </w:r>
      <w:commentRangeEnd w:id="55"/>
      <w:r w:rsidR="00625E7A">
        <w:rPr>
          <w:rStyle w:val="CommentReference"/>
        </w:rPr>
        <w:commentReference w:id="55"/>
      </w:r>
      <w:r w:rsidRPr="445A55E1">
        <w:t xml:space="preserve"> We used these sampled points to graph and visualize aspen habitat change in response to elevation and future climate change in 2040, 2070 and 2100 for two emission scenarios.</w:t>
      </w:r>
    </w:p>
    <w:bookmarkEnd w:id="44"/>
    <w:p w14:paraId="5079557A" w14:textId="3A385DEF" w:rsidR="00B51BE1" w:rsidRPr="00B51BE1" w:rsidRDefault="00B51BE1" w:rsidP="445A55E1">
      <w:pPr>
        <w:spacing w:line="360" w:lineRule="auto"/>
        <w:rPr>
          <w:del w:id="56" w:author="Hart,Sarah" w:date="2023-06-01T16:29:00Z"/>
          <w:i/>
          <w:iCs/>
        </w:rPr>
      </w:pPr>
      <w:del w:id="57" w:author="Hart,Sarah" w:date="2023-06-01T16:29:00Z">
        <w:r w:rsidRPr="445A55E1" w:rsidDel="445A55E1">
          <w:rPr>
            <w:i/>
            <w:iCs/>
          </w:rPr>
          <w:delText>Storing Aspen Change Data and Future Applications</w:delText>
        </w:r>
        <w:r w:rsidRPr="445A55E1" w:rsidDel="445A55E1">
          <w:rPr>
            <w:rStyle w:val="gnd-iwgdh3b"/>
            <w:rFonts w:ascii="Lucida Console" w:hAnsi="Lucida Console"/>
            <w:color w:val="000000" w:themeColor="text1"/>
            <w:sz w:val="16"/>
            <w:szCs w:val="16"/>
          </w:rPr>
          <w:delText xml:space="preserve"> </w:delText>
        </w:r>
      </w:del>
    </w:p>
    <w:p w14:paraId="52B3D206" w14:textId="3806D8D2" w:rsidR="00B51BE1" w:rsidRDefault="00B51BE1" w:rsidP="556BF0BF">
      <w:pPr>
        <w:spacing w:line="360" w:lineRule="auto"/>
        <w:rPr>
          <w:del w:id="58" w:author="Hart,Sarah" w:date="2023-06-01T16:29:00Z"/>
        </w:rPr>
      </w:pPr>
      <w:del w:id="59" w:author="Hart,Sarah" w:date="2023-06-01T16:29:00Z">
        <w:r w:rsidRPr="445A55E1" w:rsidDel="445A55E1">
          <w:delText xml:space="preserve">Due to the extensive coverage of our study area, it is challenging to depict detailed changes at local scales. As a solution, we have uploaded our </w:delText>
        </w:r>
      </w:del>
      <w:del w:id="60" w:author="Hart,Sarah" w:date="2023-06-01T13:57:00Z">
        <w:r w:rsidRPr="445A55E1" w:rsidDel="445A55E1">
          <w:delText>aspen</w:delText>
        </w:r>
      </w:del>
      <w:del w:id="61" w:author="Hart,Sarah" w:date="2023-06-01T16:29:00Z">
        <w:r w:rsidRPr="445A55E1" w:rsidDel="445A55E1">
          <w:delText xml:space="preserve"> change data to Google Earth Engine. This platform allows users to select their specific area of interest and investigate the changes in aspen habitat while stratifying the data with variables of their choosing. For example, users can explore the relationship between aspen habitat and variables such as elevation, slope, aspect, residential areas, roads, wilderness areas, and more. Google Earth Engine provides a user-friendly interface for interactive exploration and analysis of the aspen habitat changes based on individual preferences.</w:delText>
        </w:r>
      </w:del>
    </w:p>
    <w:p w14:paraId="5D9FEE3C" w14:textId="77777777" w:rsidR="00D07C9C" w:rsidRPr="004421CA" w:rsidRDefault="00D07C9C" w:rsidP="00D07C9C">
      <w:pPr>
        <w:spacing w:line="360" w:lineRule="auto"/>
        <w:rPr>
          <w:i/>
          <w:iCs/>
        </w:rPr>
      </w:pPr>
      <w:r w:rsidRPr="004421CA">
        <w:rPr>
          <w:i/>
          <w:iCs/>
        </w:rPr>
        <w:t>Results</w:t>
      </w:r>
    </w:p>
    <w:p w14:paraId="4C2C8358" w14:textId="4A856D39" w:rsidR="00A17F23" w:rsidRDefault="00A17F23" w:rsidP="556BF0BF">
      <w:pPr>
        <w:spacing w:line="360" w:lineRule="auto"/>
      </w:pPr>
      <w:r>
        <w:t>Model Performance</w:t>
      </w:r>
    </w:p>
    <w:p w14:paraId="7B28A2D4" w14:textId="173F0718" w:rsidR="00DF6A3A" w:rsidRDefault="445A55E1" w:rsidP="556BF0BF">
      <w:pPr>
        <w:spacing w:line="360" w:lineRule="auto"/>
      </w:pPr>
      <w:ins w:id="62" w:author="Hart,Sarah" w:date="2023-06-01T16:30:00Z">
        <w:r w:rsidRPr="445A55E1">
          <w:lastRenderedPageBreak/>
          <w:t>Our models were able to accurately predict the presen</w:t>
        </w:r>
      </w:ins>
      <w:ins w:id="63" w:author="Paudel,Asha" w:date="2023-06-01T10:54:00Z">
        <w:r w:rsidR="001C1ED2">
          <w:t>c</w:t>
        </w:r>
      </w:ins>
      <w:ins w:id="64" w:author="Hart,Sarah" w:date="2023-06-01T16:30:00Z">
        <w:r w:rsidRPr="445A55E1">
          <w:t xml:space="preserve">e and absence of aspen across the </w:t>
        </w:r>
        <w:proofErr w:type="spellStart"/>
        <w:r w:rsidRPr="445A55E1">
          <w:t>Souther</w:t>
        </w:r>
        <w:proofErr w:type="spellEnd"/>
        <w:r w:rsidRPr="445A55E1">
          <w:t xml:space="preserve"> </w:t>
        </w:r>
      </w:ins>
      <w:ins w:id="65" w:author="Hart,Sarah" w:date="2023-06-01T16:31:00Z">
        <w:r w:rsidRPr="445A55E1">
          <w:t xml:space="preserve">Rockies; </w:t>
        </w:r>
        <w:proofErr w:type="spellStart"/>
        <w:r w:rsidRPr="445A55E1">
          <w:t>aross</w:t>
        </w:r>
        <w:proofErr w:type="spellEnd"/>
        <w:r w:rsidRPr="445A55E1">
          <w:t xml:space="preserve"> all models</w:t>
        </w:r>
      </w:ins>
      <w:del w:id="66" w:author="Hart,Sarah" w:date="2023-06-01T16:31:00Z">
        <w:r w:rsidR="00876E89" w:rsidRPr="445A55E1" w:rsidDel="445A55E1">
          <w:delText>All the model runs, GAM, GBM and RF</w:delText>
        </w:r>
      </w:del>
      <w:r w:rsidRPr="445A55E1">
        <w:t xml:space="preserve"> </w:t>
      </w:r>
      <w:del w:id="67" w:author="Hart,Sarah" w:date="2023-06-01T16:31:00Z">
        <w:r w:rsidR="00876E89" w:rsidRPr="445A55E1" w:rsidDel="445A55E1">
          <w:delText xml:space="preserve">provided </w:delText>
        </w:r>
      </w:del>
      <w:r w:rsidRPr="445A55E1">
        <w:t xml:space="preserve">ROC-AUC values </w:t>
      </w:r>
      <w:del w:id="68" w:author="Hart,Sarah" w:date="2023-06-01T16:31:00Z">
        <w:r w:rsidR="00876E89" w:rsidRPr="445A55E1" w:rsidDel="445A55E1">
          <w:delText xml:space="preserve">higher than the reliability threshold </w:delText>
        </w:r>
      </w:del>
      <w:ins w:id="69" w:author="Hart,Sarah" w:date="2023-06-01T16:31:00Z">
        <w:r w:rsidRPr="445A55E1">
          <w:t xml:space="preserve">were greater </w:t>
        </w:r>
        <w:proofErr w:type="spellStart"/>
        <w:r w:rsidRPr="445A55E1">
          <w:t>than</w:t>
        </w:r>
      </w:ins>
      <w:del w:id="70" w:author="Hart,Sarah" w:date="2023-06-01T16:31:00Z">
        <w:r w:rsidR="00876E89" w:rsidRPr="445A55E1" w:rsidDel="445A55E1">
          <w:delText>o</w:delText>
        </w:r>
      </w:del>
      <w:r w:rsidRPr="445A55E1">
        <w:t>f</w:t>
      </w:r>
      <w:proofErr w:type="spellEnd"/>
      <w:r w:rsidRPr="445A55E1">
        <w:t xml:space="preserve"> 0.7</w:t>
      </w:r>
      <w:ins w:id="71" w:author="Hart,Sarah" w:date="2023-06-01T16:31:00Z">
        <w:r w:rsidRPr="445A55E1">
          <w:t xml:space="preserve">, </w:t>
        </w:r>
      </w:ins>
      <w:del w:id="72" w:author="Hart,Sarah" w:date="2023-06-01T16:31:00Z">
        <w:r w:rsidR="00876E89" w:rsidRPr="445A55E1" w:rsidDel="445A55E1">
          <w:delText xml:space="preserve"> and</w:delText>
        </w:r>
      </w:del>
      <w:r w:rsidRPr="445A55E1">
        <w:t xml:space="preserve"> TSS value</w:t>
      </w:r>
      <w:ins w:id="73" w:author="Hart,Sarah" w:date="2023-06-01T16:32:00Z">
        <w:r w:rsidRPr="445A55E1">
          <w:t xml:space="preserve">s were &gt;0.56 </w:t>
        </w:r>
      </w:ins>
      <w:del w:id="74" w:author="Hart,Sarah" w:date="2023-06-01T16:32:00Z">
        <w:r w:rsidR="00876E89" w:rsidRPr="445A55E1" w:rsidDel="445A55E1">
          <w:delText xml:space="preserve"> </w:delText>
        </w:r>
      </w:del>
      <w:ins w:id="75" w:author="Hart,Sarah" w:date="2023-06-01T16:32:00Z">
        <w:r w:rsidRPr="445A55E1">
          <w:t xml:space="preserve">and </w:t>
        </w:r>
      </w:ins>
      <w:del w:id="76" w:author="Hart,Sarah" w:date="2023-06-01T16:32:00Z">
        <w:r w:rsidR="00876E89" w:rsidRPr="445A55E1" w:rsidDel="445A55E1">
          <w:delText>close to 60% or above with</w:delText>
        </w:r>
      </w:del>
      <w:r w:rsidRPr="445A55E1">
        <w:t xml:space="preserve"> both </w:t>
      </w:r>
      <w:ins w:id="77" w:author="Hart,Sarah" w:date="2023-06-01T16:32:00Z">
        <w:r w:rsidRPr="445A55E1">
          <w:t>s</w:t>
        </w:r>
      </w:ins>
      <w:del w:id="78" w:author="Hart,Sarah" w:date="2023-06-01T16:32:00Z">
        <w:r w:rsidR="00876E89" w:rsidRPr="445A55E1" w:rsidDel="445A55E1">
          <w:delText>S</w:delText>
        </w:r>
      </w:del>
      <w:r w:rsidRPr="445A55E1">
        <w:t>ensitivity and</w:t>
      </w:r>
      <w:ins w:id="79" w:author="Hart,Sarah" w:date="2023-06-01T16:33:00Z">
        <w:r w:rsidRPr="445A55E1">
          <w:t xml:space="preserve"> s</w:t>
        </w:r>
      </w:ins>
      <w:del w:id="80" w:author="Hart,Sarah" w:date="2023-06-01T16:32:00Z">
        <w:r w:rsidR="00876E89" w:rsidRPr="445A55E1" w:rsidDel="445A55E1">
          <w:delText xml:space="preserve"> </w:delText>
        </w:r>
      </w:del>
      <w:del w:id="81" w:author="Hart,Sarah" w:date="2023-06-01T16:33:00Z">
        <w:r w:rsidR="00876E89" w:rsidRPr="445A55E1" w:rsidDel="445A55E1">
          <w:delText>S</w:delText>
        </w:r>
      </w:del>
      <w:r w:rsidRPr="445A55E1">
        <w:t>pecificity</w:t>
      </w:r>
      <w:ins w:id="82" w:author="Hart,Sarah" w:date="2023-06-01T16:33:00Z">
        <w:r w:rsidRPr="445A55E1">
          <w:t xml:space="preserve"> were</w:t>
        </w:r>
      </w:ins>
      <w:r w:rsidRPr="445A55E1">
        <w:t xml:space="preserve"> greater than 75% (Table 2). Model accuracy varied considerably among the algorithm used</w:t>
      </w:r>
      <w:del w:id="83" w:author="Hart,Sarah" w:date="2023-06-01T16:35:00Z">
        <w:r w:rsidR="00876E89" w:rsidRPr="445A55E1" w:rsidDel="445A55E1">
          <w:delText>, the area under the curve (AUC)=0.87, Sensitivity=82.6 % and Specificity=74 % for GAM; AUC=0.89, Sensitivity=79.5 % and Specificity=82.4 % for GBM; and AUC=0.99, Sensitivity=99.2 % and Specificity=98.5 % for RF</w:delText>
        </w:r>
      </w:del>
      <w:r w:rsidRPr="445A55E1">
        <w:t xml:space="preserve">. </w:t>
      </w:r>
      <w:del w:id="84" w:author="Hart,Sarah" w:date="2023-06-01T16:35:00Z">
        <w:r w:rsidR="00876E89" w:rsidRPr="445A55E1" w:rsidDel="445A55E1">
          <w:delText xml:space="preserve">Combining all </w:delText>
        </w:r>
      </w:del>
      <w:ins w:id="85" w:author="Hart,Sarah" w:date="2023-06-01T16:35:00Z">
        <w:r w:rsidRPr="445A55E1">
          <w:t xml:space="preserve">The </w:t>
        </w:r>
        <w:proofErr w:type="spellStart"/>
        <w:r w:rsidRPr="445A55E1">
          <w:t>esne</w:t>
        </w:r>
      </w:ins>
      <w:r w:rsidRPr="445A55E1">
        <w:t>model</w:t>
      </w:r>
      <w:ins w:id="86" w:author="Hart,Sarah" w:date="2023-06-01T16:35:00Z">
        <w:r w:rsidRPr="445A55E1">
          <w:t>s</w:t>
        </w:r>
      </w:ins>
      <w:proofErr w:type="spellEnd"/>
      <w:r w:rsidRPr="445A55E1">
        <w:t xml:space="preserve"> enhanced the accuracy of the model with AUC of 98%, with a cut off value of 0.5%, Sensitivity of 99.8% and Specificity of 97.9%.</w:t>
      </w:r>
    </w:p>
    <w:p w14:paraId="636D9677" w14:textId="4CEADA47" w:rsidR="00C06C7D" w:rsidRDefault="445A55E1" w:rsidP="00C06C7D">
      <w:pPr>
        <w:spacing w:line="360" w:lineRule="auto"/>
        <w:rPr>
          <w:ins w:id="87" w:author="Paudel,Asha" w:date="2023-06-01T20:23:00Z"/>
        </w:rPr>
      </w:pPr>
      <w:r w:rsidRPr="445A55E1">
        <w:t xml:space="preserve">Table 2: Model </w:t>
      </w:r>
      <w:ins w:id="88" w:author="Hart,Sarah" w:date="2023-06-01T15:04:00Z">
        <w:r w:rsidRPr="445A55E1">
          <w:t>p</w:t>
        </w:r>
      </w:ins>
      <w:del w:id="89" w:author="Hart,Sarah" w:date="2023-06-01T15:04:00Z">
        <w:r w:rsidR="00C06C7D" w:rsidRPr="445A55E1" w:rsidDel="445A55E1">
          <w:delText>P</w:delText>
        </w:r>
      </w:del>
      <w:r w:rsidRPr="445A55E1">
        <w:t xml:space="preserve">erformance </w:t>
      </w:r>
      <w:ins w:id="90" w:author="Hart,Sarah" w:date="2023-06-01T15:04:00Z">
        <w:r w:rsidRPr="445A55E1">
          <w:t>e</w:t>
        </w:r>
      </w:ins>
      <w:del w:id="91" w:author="Hart,Sarah" w:date="2023-06-01T15:04:00Z">
        <w:r w:rsidR="00C06C7D" w:rsidRPr="445A55E1" w:rsidDel="445A55E1">
          <w:delText>E</w:delText>
        </w:r>
      </w:del>
      <w:r w:rsidRPr="445A55E1">
        <w:t>valuation</w:t>
      </w:r>
    </w:p>
    <w:p w14:paraId="19998773" w14:textId="77777777" w:rsidR="00323745" w:rsidRDefault="00323745" w:rsidP="00C06C7D">
      <w:pPr>
        <w:spacing w:line="360" w:lineRule="auto"/>
        <w:rPr>
          <w:ins w:id="92" w:author="Paudel,Asha" w:date="2023-06-01T20:23:00Z"/>
        </w:rPr>
      </w:pPr>
    </w:p>
    <w:p w14:paraId="13AEA9E1" w14:textId="0E5FDFA2" w:rsidR="00323745" w:rsidRDefault="00E3047B" w:rsidP="00C06C7D">
      <w:pPr>
        <w:spacing w:line="360" w:lineRule="auto"/>
        <w:rPr>
          <w:ins w:id="93" w:author="Hart,Sarah" w:date="2023-06-01T16:31:00Z"/>
        </w:rPr>
      </w:pPr>
      <w:r>
        <w:rPr>
          <w:noProof/>
        </w:rPr>
        <w:drawing>
          <wp:inline distT="0" distB="0" distL="0" distR="0" wp14:anchorId="0F130E44" wp14:editId="4777A85B">
            <wp:extent cx="5943600" cy="4908550"/>
            <wp:effectExtent l="0" t="0" r="0" b="6350"/>
            <wp:docPr id="912954209"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54209" name="Picture 2" descr="A picture containing text, screenshot, diagram, li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908550"/>
                    </a:xfrm>
                    <a:prstGeom prst="rect">
                      <a:avLst/>
                    </a:prstGeom>
                  </pic:spPr>
                </pic:pic>
              </a:graphicData>
            </a:graphic>
          </wp:inline>
        </w:drawing>
      </w:r>
    </w:p>
    <w:p w14:paraId="3BB32A61" w14:textId="14AD3262" w:rsidR="00C06C7D" w:rsidRDefault="00C06C7D" w:rsidP="556BF0BF">
      <w:pPr>
        <w:spacing w:line="360" w:lineRule="auto"/>
        <w:rPr>
          <w:ins w:id="94" w:author="Paudel,Asha" w:date="2023-06-01T20:13:00Z"/>
        </w:rPr>
      </w:pPr>
    </w:p>
    <w:tbl>
      <w:tblPr>
        <w:tblW w:w="96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990"/>
        <w:gridCol w:w="1260"/>
        <w:gridCol w:w="1170"/>
        <w:gridCol w:w="1209"/>
        <w:gridCol w:w="1260"/>
      </w:tblGrid>
      <w:tr w:rsidR="002E7971" w:rsidRPr="00844A57" w14:paraId="13A91F53" w14:textId="77777777">
        <w:trPr>
          <w:trHeight w:val="302"/>
          <w:ins w:id="95" w:author="Paudel,Asha" w:date="2023-06-01T21:30:00Z"/>
        </w:trPr>
        <w:tc>
          <w:tcPr>
            <w:tcW w:w="3780" w:type="dxa"/>
            <w:shd w:val="clear" w:color="auto" w:fill="auto"/>
            <w:noWrap/>
            <w:vAlign w:val="bottom"/>
            <w:hideMark/>
          </w:tcPr>
          <w:p w14:paraId="22755B74" w14:textId="77777777" w:rsidR="002E7971" w:rsidRPr="00844A57" w:rsidRDefault="002E7971" w:rsidP="000D5693">
            <w:pPr>
              <w:spacing w:after="0" w:line="240" w:lineRule="auto"/>
              <w:rPr>
                <w:ins w:id="96" w:author="Paudel,Asha" w:date="2023-06-01T21:30:00Z"/>
                <w:rFonts w:ascii="Calibri" w:eastAsia="Times New Roman" w:hAnsi="Calibri" w:cs="Calibri"/>
                <w:color w:val="000000"/>
              </w:rPr>
            </w:pPr>
            <w:bookmarkStart w:id="97" w:name="_Hlk136546573"/>
            <w:ins w:id="98" w:author="Paudel,Asha" w:date="2023-06-01T21:30:00Z">
              <w:r w:rsidRPr="00844A57">
                <w:rPr>
                  <w:rFonts w:ascii="Calibri" w:eastAsia="Times New Roman" w:hAnsi="Calibri" w:cs="Calibri"/>
                  <w:color w:val="000000"/>
                </w:rPr>
                <w:t>Algorithm</w:t>
              </w:r>
            </w:ins>
          </w:p>
        </w:tc>
        <w:tc>
          <w:tcPr>
            <w:tcW w:w="990" w:type="dxa"/>
            <w:shd w:val="clear" w:color="auto" w:fill="auto"/>
            <w:noWrap/>
            <w:vAlign w:val="bottom"/>
            <w:hideMark/>
          </w:tcPr>
          <w:p w14:paraId="0B424237" w14:textId="77777777" w:rsidR="002E7971" w:rsidRPr="00844A57" w:rsidRDefault="002E7971" w:rsidP="000D5693">
            <w:pPr>
              <w:spacing w:after="0" w:line="240" w:lineRule="auto"/>
              <w:rPr>
                <w:ins w:id="99" w:author="Paudel,Asha" w:date="2023-06-01T21:30:00Z"/>
                <w:rFonts w:ascii="Calibri" w:eastAsia="Times New Roman" w:hAnsi="Calibri" w:cs="Calibri"/>
                <w:color w:val="000000"/>
              </w:rPr>
            </w:pPr>
            <w:ins w:id="100" w:author="Paudel,Asha" w:date="2023-06-01T21:30:00Z">
              <w:r>
                <w:rPr>
                  <w:rFonts w:ascii="Calibri" w:eastAsia="Times New Roman" w:hAnsi="Calibri" w:cs="Calibri"/>
                  <w:color w:val="000000"/>
                </w:rPr>
                <w:t>M</w:t>
              </w:r>
              <w:r w:rsidRPr="00844A57">
                <w:rPr>
                  <w:rFonts w:ascii="Calibri" w:eastAsia="Times New Roman" w:hAnsi="Calibri" w:cs="Calibri"/>
                  <w:color w:val="000000"/>
                </w:rPr>
                <w:t>etric</w:t>
              </w:r>
            </w:ins>
          </w:p>
        </w:tc>
        <w:tc>
          <w:tcPr>
            <w:tcW w:w="1260" w:type="dxa"/>
            <w:shd w:val="clear" w:color="auto" w:fill="auto"/>
            <w:noWrap/>
            <w:vAlign w:val="bottom"/>
            <w:hideMark/>
          </w:tcPr>
          <w:p w14:paraId="07F2FFFE" w14:textId="77777777" w:rsidR="002E7971" w:rsidRPr="00844A57" w:rsidRDefault="002E7971" w:rsidP="000D5693">
            <w:pPr>
              <w:spacing w:after="0" w:line="240" w:lineRule="auto"/>
              <w:rPr>
                <w:ins w:id="101" w:author="Paudel,Asha" w:date="2023-06-01T21:30:00Z"/>
                <w:rFonts w:ascii="Calibri" w:eastAsia="Times New Roman" w:hAnsi="Calibri" w:cs="Calibri"/>
                <w:color w:val="000000"/>
              </w:rPr>
            </w:pPr>
            <w:ins w:id="102" w:author="Paudel,Asha" w:date="2023-06-01T21:30:00Z">
              <w:r>
                <w:rPr>
                  <w:rFonts w:ascii="Calibri" w:eastAsia="Times New Roman" w:hAnsi="Calibri" w:cs="Calibri"/>
                  <w:color w:val="000000"/>
                </w:rPr>
                <w:t>value</w:t>
              </w:r>
            </w:ins>
          </w:p>
        </w:tc>
        <w:tc>
          <w:tcPr>
            <w:tcW w:w="1170" w:type="dxa"/>
            <w:shd w:val="clear" w:color="auto" w:fill="auto"/>
            <w:noWrap/>
            <w:vAlign w:val="bottom"/>
            <w:hideMark/>
          </w:tcPr>
          <w:p w14:paraId="105355BE" w14:textId="77777777" w:rsidR="002E7971" w:rsidRPr="00844A57" w:rsidRDefault="002E7971" w:rsidP="000D5693">
            <w:pPr>
              <w:spacing w:after="0" w:line="240" w:lineRule="auto"/>
              <w:rPr>
                <w:ins w:id="103" w:author="Paudel,Asha" w:date="2023-06-01T21:30:00Z"/>
                <w:rFonts w:ascii="Calibri" w:eastAsia="Times New Roman" w:hAnsi="Calibri" w:cs="Calibri"/>
                <w:color w:val="000000"/>
              </w:rPr>
            </w:pPr>
            <w:ins w:id="104" w:author="Paudel,Asha" w:date="2023-06-01T21:30:00Z">
              <w:r w:rsidRPr="00844A57">
                <w:rPr>
                  <w:rFonts w:ascii="Calibri" w:eastAsia="Times New Roman" w:hAnsi="Calibri" w:cs="Calibri"/>
                  <w:color w:val="000000"/>
                </w:rPr>
                <w:t>Cutoff</w:t>
              </w:r>
            </w:ins>
          </w:p>
        </w:tc>
        <w:tc>
          <w:tcPr>
            <w:tcW w:w="1170" w:type="dxa"/>
            <w:shd w:val="clear" w:color="auto" w:fill="auto"/>
            <w:noWrap/>
            <w:vAlign w:val="bottom"/>
            <w:hideMark/>
          </w:tcPr>
          <w:p w14:paraId="680D22C7" w14:textId="77777777" w:rsidR="002E7971" w:rsidRPr="00844A57" w:rsidRDefault="002E7971" w:rsidP="000D5693">
            <w:pPr>
              <w:spacing w:after="0" w:line="240" w:lineRule="auto"/>
              <w:rPr>
                <w:ins w:id="105" w:author="Paudel,Asha" w:date="2023-06-01T21:30:00Z"/>
                <w:rFonts w:ascii="Calibri" w:eastAsia="Times New Roman" w:hAnsi="Calibri" w:cs="Calibri"/>
                <w:color w:val="000000"/>
              </w:rPr>
            </w:pPr>
            <w:ins w:id="106" w:author="Paudel,Asha" w:date="2023-06-01T21:30:00Z">
              <w:r w:rsidRPr="00844A57">
                <w:rPr>
                  <w:rFonts w:ascii="Calibri" w:eastAsia="Times New Roman" w:hAnsi="Calibri" w:cs="Calibri"/>
                  <w:color w:val="000000"/>
                </w:rPr>
                <w:t>Sensitivity</w:t>
              </w:r>
            </w:ins>
          </w:p>
        </w:tc>
        <w:tc>
          <w:tcPr>
            <w:tcW w:w="1260" w:type="dxa"/>
            <w:shd w:val="clear" w:color="auto" w:fill="auto"/>
            <w:noWrap/>
            <w:vAlign w:val="bottom"/>
            <w:hideMark/>
          </w:tcPr>
          <w:p w14:paraId="5AFC1471" w14:textId="77777777" w:rsidR="002E7971" w:rsidRPr="00844A57" w:rsidRDefault="002E7971" w:rsidP="000D5693">
            <w:pPr>
              <w:spacing w:after="0" w:line="240" w:lineRule="auto"/>
              <w:rPr>
                <w:ins w:id="107" w:author="Paudel,Asha" w:date="2023-06-01T21:30:00Z"/>
                <w:rFonts w:ascii="Calibri" w:eastAsia="Times New Roman" w:hAnsi="Calibri" w:cs="Calibri"/>
                <w:color w:val="000000"/>
              </w:rPr>
            </w:pPr>
            <w:ins w:id="108" w:author="Paudel,Asha" w:date="2023-06-01T21:30:00Z">
              <w:r w:rsidRPr="00844A57">
                <w:rPr>
                  <w:rFonts w:ascii="Calibri" w:eastAsia="Times New Roman" w:hAnsi="Calibri" w:cs="Calibri"/>
                  <w:color w:val="000000"/>
                </w:rPr>
                <w:t>Specificity</w:t>
              </w:r>
            </w:ins>
          </w:p>
        </w:tc>
      </w:tr>
      <w:tr w:rsidR="002E7971" w:rsidRPr="00844A57" w14:paraId="6EC7F1F3" w14:textId="77777777">
        <w:trPr>
          <w:trHeight w:val="302"/>
          <w:ins w:id="109" w:author="Paudel,Asha" w:date="2023-06-01T21:30:00Z"/>
        </w:trPr>
        <w:tc>
          <w:tcPr>
            <w:tcW w:w="3780" w:type="dxa"/>
            <w:vMerge w:val="restart"/>
            <w:shd w:val="clear" w:color="auto" w:fill="auto"/>
            <w:noWrap/>
            <w:vAlign w:val="bottom"/>
            <w:hideMark/>
          </w:tcPr>
          <w:p w14:paraId="5A2378AF" w14:textId="77777777" w:rsidR="002E7971" w:rsidRPr="00844A57" w:rsidRDefault="002E7971" w:rsidP="000D5693">
            <w:pPr>
              <w:spacing w:after="0" w:line="240" w:lineRule="auto"/>
              <w:rPr>
                <w:ins w:id="110" w:author="Paudel,Asha" w:date="2023-06-01T21:30:00Z"/>
                <w:rFonts w:ascii="Calibri" w:eastAsia="Times New Roman" w:hAnsi="Calibri" w:cs="Calibri"/>
                <w:color w:val="000000"/>
              </w:rPr>
            </w:pPr>
            <w:ins w:id="111" w:author="Paudel,Asha" w:date="2023-06-01T21:30:00Z">
              <w:r w:rsidRPr="00844A57">
                <w:rPr>
                  <w:rFonts w:ascii="Calibri" w:eastAsia="Times New Roman" w:hAnsi="Calibri" w:cs="Calibri"/>
                  <w:color w:val="000000"/>
                </w:rPr>
                <w:t>Generalized Additive Model (GAM)</w:t>
              </w:r>
            </w:ins>
          </w:p>
          <w:p w14:paraId="1DD9C0FF" w14:textId="77777777" w:rsidR="002E7971" w:rsidRPr="00844A57" w:rsidRDefault="002E7971" w:rsidP="000D5693">
            <w:pPr>
              <w:spacing w:after="0" w:line="240" w:lineRule="auto"/>
              <w:rPr>
                <w:ins w:id="112" w:author="Paudel,Asha" w:date="2023-06-01T21:30:00Z"/>
                <w:rFonts w:ascii="Calibri" w:eastAsia="Times New Roman" w:hAnsi="Calibri" w:cs="Calibri"/>
                <w:color w:val="000000"/>
              </w:rPr>
            </w:pPr>
          </w:p>
        </w:tc>
        <w:tc>
          <w:tcPr>
            <w:tcW w:w="990" w:type="dxa"/>
            <w:shd w:val="clear" w:color="000000" w:fill="auto"/>
            <w:noWrap/>
            <w:vAlign w:val="bottom"/>
            <w:hideMark/>
          </w:tcPr>
          <w:p w14:paraId="45CDADEF" w14:textId="77777777" w:rsidR="002E7971" w:rsidRPr="00844A57" w:rsidRDefault="002E7971" w:rsidP="000D5693">
            <w:pPr>
              <w:spacing w:after="0" w:line="240" w:lineRule="auto"/>
              <w:rPr>
                <w:ins w:id="113" w:author="Paudel,Asha" w:date="2023-06-01T21:30:00Z"/>
                <w:rFonts w:ascii="Calibri" w:eastAsia="Times New Roman" w:hAnsi="Calibri" w:cs="Calibri"/>
                <w:color w:val="000000"/>
              </w:rPr>
            </w:pPr>
            <w:ins w:id="114" w:author="Paudel,Asha" w:date="2023-06-01T21:30:00Z">
              <w:r w:rsidRPr="00844A57">
                <w:rPr>
                  <w:rFonts w:ascii="Calibri" w:eastAsia="Times New Roman" w:hAnsi="Calibri" w:cs="Calibri"/>
                  <w:color w:val="000000"/>
                </w:rPr>
                <w:t>ROC</w:t>
              </w:r>
            </w:ins>
          </w:p>
        </w:tc>
        <w:tc>
          <w:tcPr>
            <w:tcW w:w="1260" w:type="dxa"/>
            <w:shd w:val="clear" w:color="000000" w:fill="auto"/>
            <w:noWrap/>
            <w:vAlign w:val="bottom"/>
            <w:hideMark/>
          </w:tcPr>
          <w:p w14:paraId="7E96859C" w14:textId="77777777" w:rsidR="002E7971" w:rsidRPr="00844A57" w:rsidRDefault="002E7971" w:rsidP="000D5693">
            <w:pPr>
              <w:spacing w:after="0" w:line="240" w:lineRule="auto"/>
              <w:jc w:val="right"/>
              <w:rPr>
                <w:ins w:id="115" w:author="Paudel,Asha" w:date="2023-06-01T21:30:00Z"/>
                <w:rFonts w:ascii="Calibri" w:eastAsia="Times New Roman" w:hAnsi="Calibri" w:cs="Calibri"/>
                <w:color w:val="000000"/>
              </w:rPr>
            </w:pPr>
            <w:ins w:id="116" w:author="Paudel,Asha" w:date="2023-06-01T21:30:00Z">
              <w:r w:rsidRPr="00844A57">
                <w:rPr>
                  <w:rFonts w:ascii="Calibri" w:eastAsia="Times New Roman" w:hAnsi="Calibri" w:cs="Calibri"/>
                  <w:color w:val="000000"/>
                </w:rPr>
                <w:t>0.866</w:t>
              </w:r>
            </w:ins>
          </w:p>
        </w:tc>
        <w:tc>
          <w:tcPr>
            <w:tcW w:w="1170" w:type="dxa"/>
            <w:shd w:val="clear" w:color="000000" w:fill="auto"/>
            <w:noWrap/>
            <w:vAlign w:val="bottom"/>
            <w:hideMark/>
          </w:tcPr>
          <w:p w14:paraId="6F909F11" w14:textId="77777777" w:rsidR="002E7971" w:rsidRPr="00844A57" w:rsidRDefault="002E7971" w:rsidP="000D5693">
            <w:pPr>
              <w:spacing w:after="0" w:line="240" w:lineRule="auto"/>
              <w:jc w:val="right"/>
              <w:rPr>
                <w:ins w:id="117" w:author="Paudel,Asha" w:date="2023-06-01T21:30:00Z"/>
                <w:rFonts w:ascii="Calibri" w:eastAsia="Times New Roman" w:hAnsi="Calibri" w:cs="Calibri"/>
                <w:color w:val="000000"/>
              </w:rPr>
            </w:pPr>
            <w:ins w:id="118" w:author="Paudel,Asha" w:date="2023-06-01T21:30:00Z">
              <w:r w:rsidRPr="00844A57">
                <w:rPr>
                  <w:rFonts w:ascii="Calibri" w:eastAsia="Times New Roman" w:hAnsi="Calibri" w:cs="Calibri"/>
                  <w:color w:val="000000"/>
                </w:rPr>
                <w:t>501.5</w:t>
              </w:r>
            </w:ins>
          </w:p>
        </w:tc>
        <w:tc>
          <w:tcPr>
            <w:tcW w:w="1170" w:type="dxa"/>
            <w:shd w:val="clear" w:color="000000" w:fill="auto"/>
            <w:noWrap/>
            <w:vAlign w:val="bottom"/>
            <w:hideMark/>
          </w:tcPr>
          <w:p w14:paraId="1A333083" w14:textId="77777777" w:rsidR="002E7971" w:rsidRPr="00844A57" w:rsidRDefault="002E7971" w:rsidP="000D5693">
            <w:pPr>
              <w:spacing w:after="0" w:line="240" w:lineRule="auto"/>
              <w:jc w:val="right"/>
              <w:rPr>
                <w:ins w:id="119" w:author="Paudel,Asha" w:date="2023-06-01T21:30:00Z"/>
                <w:rFonts w:ascii="Calibri" w:eastAsia="Times New Roman" w:hAnsi="Calibri" w:cs="Calibri"/>
                <w:color w:val="000000"/>
              </w:rPr>
            </w:pPr>
            <w:ins w:id="120" w:author="Paudel,Asha" w:date="2023-06-01T21:30:00Z">
              <w:r w:rsidRPr="00844A57">
                <w:rPr>
                  <w:rFonts w:ascii="Calibri" w:eastAsia="Times New Roman" w:hAnsi="Calibri" w:cs="Calibri"/>
                  <w:color w:val="000000"/>
                </w:rPr>
                <w:t>82.6</w:t>
              </w:r>
            </w:ins>
          </w:p>
        </w:tc>
        <w:tc>
          <w:tcPr>
            <w:tcW w:w="1260" w:type="dxa"/>
            <w:shd w:val="clear" w:color="000000" w:fill="auto"/>
            <w:noWrap/>
            <w:vAlign w:val="bottom"/>
            <w:hideMark/>
          </w:tcPr>
          <w:p w14:paraId="38D8C345" w14:textId="77777777" w:rsidR="002E7971" w:rsidRPr="00844A57" w:rsidRDefault="002E7971" w:rsidP="000D5693">
            <w:pPr>
              <w:spacing w:after="0" w:line="240" w:lineRule="auto"/>
              <w:jc w:val="right"/>
              <w:rPr>
                <w:ins w:id="121" w:author="Paudel,Asha" w:date="2023-06-01T21:30:00Z"/>
                <w:rFonts w:ascii="Calibri" w:eastAsia="Times New Roman" w:hAnsi="Calibri" w:cs="Calibri"/>
                <w:color w:val="000000"/>
              </w:rPr>
            </w:pPr>
            <w:ins w:id="122" w:author="Paudel,Asha" w:date="2023-06-01T21:30:00Z">
              <w:r w:rsidRPr="00844A57">
                <w:rPr>
                  <w:rFonts w:ascii="Calibri" w:eastAsia="Times New Roman" w:hAnsi="Calibri" w:cs="Calibri"/>
                  <w:color w:val="000000"/>
                </w:rPr>
                <w:t>74</w:t>
              </w:r>
            </w:ins>
          </w:p>
        </w:tc>
      </w:tr>
      <w:tr w:rsidR="002E7971" w:rsidRPr="00844A57" w14:paraId="263EC3E0" w14:textId="77777777">
        <w:trPr>
          <w:trHeight w:val="302"/>
          <w:ins w:id="123" w:author="Paudel,Asha" w:date="2023-06-01T21:30:00Z"/>
        </w:trPr>
        <w:tc>
          <w:tcPr>
            <w:tcW w:w="3780" w:type="dxa"/>
            <w:vMerge/>
            <w:shd w:val="clear" w:color="auto" w:fill="auto"/>
            <w:noWrap/>
            <w:vAlign w:val="bottom"/>
            <w:hideMark/>
          </w:tcPr>
          <w:p w14:paraId="0799E6D9" w14:textId="77777777" w:rsidR="002E7971" w:rsidRPr="00844A57" w:rsidRDefault="002E7971" w:rsidP="000D5693">
            <w:pPr>
              <w:spacing w:after="0" w:line="240" w:lineRule="auto"/>
              <w:rPr>
                <w:ins w:id="124" w:author="Paudel,Asha" w:date="2023-06-01T21:30:00Z"/>
                <w:rFonts w:ascii="Calibri" w:eastAsia="Times New Roman" w:hAnsi="Calibri" w:cs="Calibri"/>
                <w:color w:val="000000"/>
              </w:rPr>
            </w:pPr>
          </w:p>
        </w:tc>
        <w:tc>
          <w:tcPr>
            <w:tcW w:w="990" w:type="dxa"/>
            <w:shd w:val="clear" w:color="auto" w:fill="auto"/>
            <w:noWrap/>
            <w:vAlign w:val="bottom"/>
            <w:hideMark/>
          </w:tcPr>
          <w:p w14:paraId="3639D824" w14:textId="77777777" w:rsidR="002E7971" w:rsidRPr="00844A57" w:rsidRDefault="002E7971" w:rsidP="000D5693">
            <w:pPr>
              <w:spacing w:after="0" w:line="240" w:lineRule="auto"/>
              <w:rPr>
                <w:ins w:id="125" w:author="Paudel,Asha" w:date="2023-06-01T21:30:00Z"/>
                <w:rFonts w:ascii="Calibri" w:eastAsia="Times New Roman" w:hAnsi="Calibri" w:cs="Calibri"/>
                <w:color w:val="000000"/>
              </w:rPr>
            </w:pPr>
            <w:ins w:id="126" w:author="Paudel,Asha" w:date="2023-06-01T21:30:00Z">
              <w:r w:rsidRPr="00844A57">
                <w:rPr>
                  <w:rFonts w:ascii="Calibri" w:eastAsia="Times New Roman" w:hAnsi="Calibri" w:cs="Calibri"/>
                  <w:color w:val="000000"/>
                </w:rPr>
                <w:t>TSS</w:t>
              </w:r>
            </w:ins>
          </w:p>
        </w:tc>
        <w:tc>
          <w:tcPr>
            <w:tcW w:w="1260" w:type="dxa"/>
            <w:shd w:val="clear" w:color="auto" w:fill="auto"/>
            <w:noWrap/>
            <w:vAlign w:val="bottom"/>
            <w:hideMark/>
          </w:tcPr>
          <w:p w14:paraId="6425B797" w14:textId="77777777" w:rsidR="002E7971" w:rsidRPr="00844A57" w:rsidRDefault="002E7971" w:rsidP="000D5693">
            <w:pPr>
              <w:spacing w:after="0" w:line="240" w:lineRule="auto"/>
              <w:jc w:val="right"/>
              <w:rPr>
                <w:ins w:id="127" w:author="Paudel,Asha" w:date="2023-06-01T21:30:00Z"/>
                <w:rFonts w:ascii="Calibri" w:eastAsia="Times New Roman" w:hAnsi="Calibri" w:cs="Calibri"/>
                <w:color w:val="000000"/>
              </w:rPr>
            </w:pPr>
            <w:ins w:id="128" w:author="Paudel,Asha" w:date="2023-06-01T21:30:00Z">
              <w:r w:rsidRPr="00844A57">
                <w:rPr>
                  <w:rFonts w:ascii="Calibri" w:eastAsia="Times New Roman" w:hAnsi="Calibri" w:cs="Calibri"/>
                  <w:color w:val="000000"/>
                </w:rPr>
                <w:t>0.563</w:t>
              </w:r>
            </w:ins>
          </w:p>
        </w:tc>
        <w:tc>
          <w:tcPr>
            <w:tcW w:w="1170" w:type="dxa"/>
            <w:shd w:val="clear" w:color="auto" w:fill="auto"/>
            <w:noWrap/>
            <w:vAlign w:val="bottom"/>
            <w:hideMark/>
          </w:tcPr>
          <w:p w14:paraId="160105E2" w14:textId="77777777" w:rsidR="002E7971" w:rsidRPr="00844A57" w:rsidRDefault="002E7971" w:rsidP="000D5693">
            <w:pPr>
              <w:spacing w:after="0" w:line="240" w:lineRule="auto"/>
              <w:jc w:val="right"/>
              <w:rPr>
                <w:ins w:id="129" w:author="Paudel,Asha" w:date="2023-06-01T21:30:00Z"/>
                <w:rFonts w:ascii="Calibri" w:eastAsia="Times New Roman" w:hAnsi="Calibri" w:cs="Calibri"/>
                <w:color w:val="000000"/>
              </w:rPr>
            </w:pPr>
            <w:ins w:id="130" w:author="Paudel,Asha" w:date="2023-06-01T21:30:00Z">
              <w:r w:rsidRPr="00844A57">
                <w:rPr>
                  <w:rFonts w:ascii="Calibri" w:eastAsia="Times New Roman" w:hAnsi="Calibri" w:cs="Calibri"/>
                  <w:color w:val="000000"/>
                </w:rPr>
                <w:t>563</w:t>
              </w:r>
            </w:ins>
          </w:p>
        </w:tc>
        <w:tc>
          <w:tcPr>
            <w:tcW w:w="1170" w:type="dxa"/>
            <w:shd w:val="clear" w:color="auto" w:fill="auto"/>
            <w:noWrap/>
            <w:vAlign w:val="bottom"/>
            <w:hideMark/>
          </w:tcPr>
          <w:p w14:paraId="404B6367" w14:textId="77777777" w:rsidR="002E7971" w:rsidRPr="00844A57" w:rsidRDefault="002E7971" w:rsidP="000D5693">
            <w:pPr>
              <w:spacing w:after="0" w:line="240" w:lineRule="auto"/>
              <w:jc w:val="right"/>
              <w:rPr>
                <w:ins w:id="131" w:author="Paudel,Asha" w:date="2023-06-01T21:30:00Z"/>
                <w:rFonts w:ascii="Calibri" w:eastAsia="Times New Roman" w:hAnsi="Calibri" w:cs="Calibri"/>
                <w:color w:val="000000"/>
              </w:rPr>
            </w:pPr>
            <w:ins w:id="132" w:author="Paudel,Asha" w:date="2023-06-01T21:30:00Z">
              <w:r w:rsidRPr="00844A57">
                <w:rPr>
                  <w:rFonts w:ascii="Calibri" w:eastAsia="Times New Roman" w:hAnsi="Calibri" w:cs="Calibri"/>
                  <w:color w:val="000000"/>
                </w:rPr>
                <w:t>76.5</w:t>
              </w:r>
            </w:ins>
          </w:p>
        </w:tc>
        <w:tc>
          <w:tcPr>
            <w:tcW w:w="1260" w:type="dxa"/>
            <w:shd w:val="clear" w:color="auto" w:fill="auto"/>
            <w:noWrap/>
            <w:vAlign w:val="bottom"/>
            <w:hideMark/>
          </w:tcPr>
          <w:p w14:paraId="27313804" w14:textId="77777777" w:rsidR="002E7971" w:rsidRPr="00844A57" w:rsidRDefault="002E7971" w:rsidP="000D5693">
            <w:pPr>
              <w:spacing w:after="0" w:line="240" w:lineRule="auto"/>
              <w:jc w:val="right"/>
              <w:rPr>
                <w:ins w:id="133" w:author="Paudel,Asha" w:date="2023-06-01T21:30:00Z"/>
                <w:rFonts w:ascii="Calibri" w:eastAsia="Times New Roman" w:hAnsi="Calibri" w:cs="Calibri"/>
                <w:color w:val="000000"/>
              </w:rPr>
            </w:pPr>
            <w:ins w:id="134" w:author="Paudel,Asha" w:date="2023-06-01T21:30:00Z">
              <w:r w:rsidRPr="00844A57">
                <w:rPr>
                  <w:rFonts w:ascii="Calibri" w:eastAsia="Times New Roman" w:hAnsi="Calibri" w:cs="Calibri"/>
                  <w:color w:val="000000"/>
                </w:rPr>
                <w:t>79.4</w:t>
              </w:r>
            </w:ins>
          </w:p>
        </w:tc>
      </w:tr>
      <w:tr w:rsidR="002E7971" w:rsidRPr="00844A57" w14:paraId="4D36089B" w14:textId="77777777">
        <w:trPr>
          <w:trHeight w:val="302"/>
          <w:ins w:id="135" w:author="Paudel,Asha" w:date="2023-06-01T21:30:00Z"/>
        </w:trPr>
        <w:tc>
          <w:tcPr>
            <w:tcW w:w="3780" w:type="dxa"/>
            <w:vMerge w:val="restart"/>
            <w:shd w:val="clear" w:color="auto" w:fill="auto"/>
            <w:noWrap/>
            <w:vAlign w:val="bottom"/>
            <w:hideMark/>
          </w:tcPr>
          <w:p w14:paraId="50ED3AB8" w14:textId="77777777" w:rsidR="002E7971" w:rsidRPr="00844A57" w:rsidRDefault="002E7971" w:rsidP="000D5693">
            <w:pPr>
              <w:spacing w:after="0" w:line="240" w:lineRule="auto"/>
              <w:rPr>
                <w:ins w:id="136" w:author="Paudel,Asha" w:date="2023-06-01T21:30:00Z"/>
                <w:rFonts w:ascii="Calibri" w:eastAsia="Times New Roman" w:hAnsi="Calibri" w:cs="Calibri"/>
                <w:color w:val="000000"/>
              </w:rPr>
            </w:pPr>
            <w:ins w:id="137" w:author="Paudel,Asha" w:date="2023-06-01T21:30:00Z">
              <w:r w:rsidRPr="00844A57">
                <w:rPr>
                  <w:rFonts w:ascii="Calibri" w:eastAsia="Times New Roman" w:hAnsi="Calibri" w:cs="Calibri"/>
                  <w:color w:val="000000"/>
                </w:rPr>
                <w:t>Generalized Boosted Regression (GBM)</w:t>
              </w:r>
            </w:ins>
          </w:p>
          <w:p w14:paraId="37F29696" w14:textId="77777777" w:rsidR="002E7971" w:rsidRPr="00844A57" w:rsidRDefault="002E7971" w:rsidP="000D5693">
            <w:pPr>
              <w:spacing w:after="0" w:line="240" w:lineRule="auto"/>
              <w:rPr>
                <w:ins w:id="138" w:author="Paudel,Asha" w:date="2023-06-01T21:30:00Z"/>
                <w:rFonts w:ascii="Calibri" w:eastAsia="Times New Roman" w:hAnsi="Calibri" w:cs="Calibri"/>
                <w:color w:val="000000"/>
              </w:rPr>
            </w:pPr>
          </w:p>
        </w:tc>
        <w:tc>
          <w:tcPr>
            <w:tcW w:w="990" w:type="dxa"/>
            <w:shd w:val="clear" w:color="000000" w:fill="auto"/>
            <w:noWrap/>
            <w:vAlign w:val="bottom"/>
            <w:hideMark/>
          </w:tcPr>
          <w:p w14:paraId="7087C7FD" w14:textId="77777777" w:rsidR="002E7971" w:rsidRPr="00844A57" w:rsidRDefault="002E7971" w:rsidP="000D5693">
            <w:pPr>
              <w:spacing w:after="0" w:line="240" w:lineRule="auto"/>
              <w:rPr>
                <w:ins w:id="139" w:author="Paudel,Asha" w:date="2023-06-01T21:30:00Z"/>
                <w:rFonts w:ascii="Calibri" w:eastAsia="Times New Roman" w:hAnsi="Calibri" w:cs="Calibri"/>
                <w:color w:val="000000"/>
              </w:rPr>
            </w:pPr>
            <w:ins w:id="140" w:author="Paudel,Asha" w:date="2023-06-01T21:30:00Z">
              <w:r w:rsidRPr="00844A57">
                <w:rPr>
                  <w:rFonts w:ascii="Calibri" w:eastAsia="Times New Roman" w:hAnsi="Calibri" w:cs="Calibri"/>
                  <w:color w:val="000000"/>
                </w:rPr>
                <w:t>ROC</w:t>
              </w:r>
            </w:ins>
          </w:p>
        </w:tc>
        <w:tc>
          <w:tcPr>
            <w:tcW w:w="1260" w:type="dxa"/>
            <w:shd w:val="clear" w:color="000000" w:fill="auto"/>
            <w:noWrap/>
            <w:vAlign w:val="bottom"/>
            <w:hideMark/>
          </w:tcPr>
          <w:p w14:paraId="24102A66" w14:textId="77777777" w:rsidR="002E7971" w:rsidRPr="00844A57" w:rsidRDefault="002E7971" w:rsidP="000D5693">
            <w:pPr>
              <w:spacing w:after="0" w:line="240" w:lineRule="auto"/>
              <w:jc w:val="right"/>
              <w:rPr>
                <w:ins w:id="141" w:author="Paudel,Asha" w:date="2023-06-01T21:30:00Z"/>
                <w:rFonts w:ascii="Calibri" w:eastAsia="Times New Roman" w:hAnsi="Calibri" w:cs="Calibri"/>
                <w:color w:val="000000"/>
              </w:rPr>
            </w:pPr>
            <w:ins w:id="142" w:author="Paudel,Asha" w:date="2023-06-01T21:30:00Z">
              <w:r w:rsidRPr="00844A57">
                <w:rPr>
                  <w:rFonts w:ascii="Calibri" w:eastAsia="Times New Roman" w:hAnsi="Calibri" w:cs="Calibri"/>
                  <w:color w:val="000000"/>
                </w:rPr>
                <w:t>0.892</w:t>
              </w:r>
            </w:ins>
          </w:p>
        </w:tc>
        <w:tc>
          <w:tcPr>
            <w:tcW w:w="1170" w:type="dxa"/>
            <w:shd w:val="clear" w:color="000000" w:fill="auto"/>
            <w:noWrap/>
            <w:vAlign w:val="bottom"/>
            <w:hideMark/>
          </w:tcPr>
          <w:p w14:paraId="1B375DB4" w14:textId="77777777" w:rsidR="002E7971" w:rsidRPr="00844A57" w:rsidRDefault="002E7971" w:rsidP="000D5693">
            <w:pPr>
              <w:spacing w:after="0" w:line="240" w:lineRule="auto"/>
              <w:jc w:val="right"/>
              <w:rPr>
                <w:ins w:id="143" w:author="Paudel,Asha" w:date="2023-06-01T21:30:00Z"/>
                <w:rFonts w:ascii="Calibri" w:eastAsia="Times New Roman" w:hAnsi="Calibri" w:cs="Calibri"/>
                <w:color w:val="000000"/>
              </w:rPr>
            </w:pPr>
            <w:ins w:id="144" w:author="Paudel,Asha" w:date="2023-06-01T21:30:00Z">
              <w:r w:rsidRPr="00844A57">
                <w:rPr>
                  <w:rFonts w:ascii="Calibri" w:eastAsia="Times New Roman" w:hAnsi="Calibri" w:cs="Calibri"/>
                  <w:color w:val="000000"/>
                </w:rPr>
                <w:t>551.5</w:t>
              </w:r>
            </w:ins>
          </w:p>
        </w:tc>
        <w:tc>
          <w:tcPr>
            <w:tcW w:w="1170" w:type="dxa"/>
            <w:shd w:val="clear" w:color="000000" w:fill="auto"/>
            <w:noWrap/>
            <w:vAlign w:val="bottom"/>
            <w:hideMark/>
          </w:tcPr>
          <w:p w14:paraId="36128348" w14:textId="77777777" w:rsidR="002E7971" w:rsidRPr="00844A57" w:rsidRDefault="002E7971" w:rsidP="000D5693">
            <w:pPr>
              <w:spacing w:after="0" w:line="240" w:lineRule="auto"/>
              <w:jc w:val="right"/>
              <w:rPr>
                <w:ins w:id="145" w:author="Paudel,Asha" w:date="2023-06-01T21:30:00Z"/>
                <w:rFonts w:ascii="Calibri" w:eastAsia="Times New Roman" w:hAnsi="Calibri" w:cs="Calibri"/>
                <w:color w:val="000000"/>
              </w:rPr>
            </w:pPr>
            <w:ins w:id="146" w:author="Paudel,Asha" w:date="2023-06-01T21:30:00Z">
              <w:r w:rsidRPr="00844A57">
                <w:rPr>
                  <w:rFonts w:ascii="Calibri" w:eastAsia="Times New Roman" w:hAnsi="Calibri" w:cs="Calibri"/>
                  <w:color w:val="000000"/>
                </w:rPr>
                <w:t>79.5</w:t>
              </w:r>
            </w:ins>
          </w:p>
        </w:tc>
        <w:tc>
          <w:tcPr>
            <w:tcW w:w="1260" w:type="dxa"/>
            <w:shd w:val="clear" w:color="000000" w:fill="auto"/>
            <w:noWrap/>
            <w:vAlign w:val="bottom"/>
            <w:hideMark/>
          </w:tcPr>
          <w:p w14:paraId="7F43202B" w14:textId="77777777" w:rsidR="002E7971" w:rsidRPr="00844A57" w:rsidRDefault="002E7971" w:rsidP="000D5693">
            <w:pPr>
              <w:spacing w:after="0" w:line="240" w:lineRule="auto"/>
              <w:jc w:val="right"/>
              <w:rPr>
                <w:ins w:id="147" w:author="Paudel,Asha" w:date="2023-06-01T21:30:00Z"/>
                <w:rFonts w:ascii="Calibri" w:eastAsia="Times New Roman" w:hAnsi="Calibri" w:cs="Calibri"/>
                <w:color w:val="000000"/>
              </w:rPr>
            </w:pPr>
            <w:ins w:id="148" w:author="Paudel,Asha" w:date="2023-06-01T21:30:00Z">
              <w:r w:rsidRPr="00844A57">
                <w:rPr>
                  <w:rFonts w:ascii="Calibri" w:eastAsia="Times New Roman" w:hAnsi="Calibri" w:cs="Calibri"/>
                  <w:color w:val="000000"/>
                </w:rPr>
                <w:t>82.6</w:t>
              </w:r>
            </w:ins>
          </w:p>
        </w:tc>
      </w:tr>
      <w:tr w:rsidR="002E7971" w:rsidRPr="00844A57" w14:paraId="02D7AB54" w14:textId="77777777">
        <w:trPr>
          <w:trHeight w:val="302"/>
          <w:ins w:id="149" w:author="Paudel,Asha" w:date="2023-06-01T21:30:00Z"/>
        </w:trPr>
        <w:tc>
          <w:tcPr>
            <w:tcW w:w="3780" w:type="dxa"/>
            <w:vMerge/>
            <w:shd w:val="clear" w:color="auto" w:fill="auto"/>
            <w:noWrap/>
            <w:vAlign w:val="bottom"/>
            <w:hideMark/>
          </w:tcPr>
          <w:p w14:paraId="2CF50D3C" w14:textId="77777777" w:rsidR="002E7971" w:rsidRPr="00844A57" w:rsidRDefault="002E7971" w:rsidP="000D5693">
            <w:pPr>
              <w:spacing w:after="0" w:line="240" w:lineRule="auto"/>
              <w:rPr>
                <w:ins w:id="150" w:author="Paudel,Asha" w:date="2023-06-01T21:30:00Z"/>
                <w:rFonts w:ascii="Calibri" w:eastAsia="Times New Roman" w:hAnsi="Calibri" w:cs="Calibri"/>
                <w:color w:val="000000"/>
              </w:rPr>
            </w:pPr>
          </w:p>
        </w:tc>
        <w:tc>
          <w:tcPr>
            <w:tcW w:w="990" w:type="dxa"/>
            <w:shd w:val="clear" w:color="auto" w:fill="auto"/>
            <w:noWrap/>
            <w:vAlign w:val="bottom"/>
            <w:hideMark/>
          </w:tcPr>
          <w:p w14:paraId="500971FD" w14:textId="77777777" w:rsidR="002E7971" w:rsidRPr="00844A57" w:rsidRDefault="002E7971" w:rsidP="000D5693">
            <w:pPr>
              <w:spacing w:after="0" w:line="240" w:lineRule="auto"/>
              <w:rPr>
                <w:ins w:id="151" w:author="Paudel,Asha" w:date="2023-06-01T21:30:00Z"/>
                <w:rFonts w:ascii="Calibri" w:eastAsia="Times New Roman" w:hAnsi="Calibri" w:cs="Calibri"/>
                <w:color w:val="000000"/>
              </w:rPr>
            </w:pPr>
            <w:ins w:id="152" w:author="Paudel,Asha" w:date="2023-06-01T21:30:00Z">
              <w:r w:rsidRPr="00844A57">
                <w:rPr>
                  <w:rFonts w:ascii="Calibri" w:eastAsia="Times New Roman" w:hAnsi="Calibri" w:cs="Calibri"/>
                  <w:color w:val="000000"/>
                </w:rPr>
                <w:t>TSS</w:t>
              </w:r>
            </w:ins>
          </w:p>
        </w:tc>
        <w:tc>
          <w:tcPr>
            <w:tcW w:w="1260" w:type="dxa"/>
            <w:shd w:val="clear" w:color="auto" w:fill="auto"/>
            <w:noWrap/>
            <w:vAlign w:val="bottom"/>
            <w:hideMark/>
          </w:tcPr>
          <w:p w14:paraId="1566E3C9" w14:textId="77777777" w:rsidR="002E7971" w:rsidRPr="00844A57" w:rsidRDefault="002E7971" w:rsidP="000D5693">
            <w:pPr>
              <w:spacing w:after="0" w:line="240" w:lineRule="auto"/>
              <w:jc w:val="right"/>
              <w:rPr>
                <w:ins w:id="153" w:author="Paudel,Asha" w:date="2023-06-01T21:30:00Z"/>
                <w:rFonts w:ascii="Calibri" w:eastAsia="Times New Roman" w:hAnsi="Calibri" w:cs="Calibri"/>
                <w:color w:val="000000"/>
              </w:rPr>
            </w:pPr>
            <w:ins w:id="154" w:author="Paudel,Asha" w:date="2023-06-01T21:30:00Z">
              <w:r w:rsidRPr="00844A57">
                <w:rPr>
                  <w:rFonts w:ascii="Calibri" w:eastAsia="Times New Roman" w:hAnsi="Calibri" w:cs="Calibri"/>
                  <w:color w:val="000000"/>
                </w:rPr>
                <w:t>0.621</w:t>
              </w:r>
            </w:ins>
          </w:p>
        </w:tc>
        <w:tc>
          <w:tcPr>
            <w:tcW w:w="1170" w:type="dxa"/>
            <w:shd w:val="clear" w:color="auto" w:fill="auto"/>
            <w:noWrap/>
            <w:vAlign w:val="bottom"/>
            <w:hideMark/>
          </w:tcPr>
          <w:p w14:paraId="273D4693" w14:textId="77777777" w:rsidR="002E7971" w:rsidRPr="00844A57" w:rsidRDefault="002E7971" w:rsidP="000D5693">
            <w:pPr>
              <w:spacing w:after="0" w:line="240" w:lineRule="auto"/>
              <w:jc w:val="right"/>
              <w:rPr>
                <w:ins w:id="155" w:author="Paudel,Asha" w:date="2023-06-01T21:30:00Z"/>
                <w:rFonts w:ascii="Calibri" w:eastAsia="Times New Roman" w:hAnsi="Calibri" w:cs="Calibri"/>
                <w:color w:val="000000"/>
              </w:rPr>
            </w:pPr>
            <w:ins w:id="156" w:author="Paudel,Asha" w:date="2023-06-01T21:30:00Z">
              <w:r w:rsidRPr="00844A57">
                <w:rPr>
                  <w:rFonts w:ascii="Calibri" w:eastAsia="Times New Roman" w:hAnsi="Calibri" w:cs="Calibri"/>
                  <w:color w:val="000000"/>
                </w:rPr>
                <w:t>551</w:t>
              </w:r>
            </w:ins>
          </w:p>
        </w:tc>
        <w:tc>
          <w:tcPr>
            <w:tcW w:w="1170" w:type="dxa"/>
            <w:shd w:val="clear" w:color="auto" w:fill="auto"/>
            <w:noWrap/>
            <w:vAlign w:val="bottom"/>
            <w:hideMark/>
          </w:tcPr>
          <w:p w14:paraId="74C943D9" w14:textId="77777777" w:rsidR="002E7971" w:rsidRPr="00844A57" w:rsidRDefault="002E7971" w:rsidP="000D5693">
            <w:pPr>
              <w:spacing w:after="0" w:line="240" w:lineRule="auto"/>
              <w:jc w:val="right"/>
              <w:rPr>
                <w:ins w:id="157" w:author="Paudel,Asha" w:date="2023-06-01T21:30:00Z"/>
                <w:rFonts w:ascii="Calibri" w:eastAsia="Times New Roman" w:hAnsi="Calibri" w:cs="Calibri"/>
                <w:color w:val="000000"/>
              </w:rPr>
            </w:pPr>
            <w:ins w:id="158" w:author="Paudel,Asha" w:date="2023-06-01T21:30:00Z">
              <w:r w:rsidRPr="00844A57">
                <w:rPr>
                  <w:rFonts w:ascii="Calibri" w:eastAsia="Times New Roman" w:hAnsi="Calibri" w:cs="Calibri"/>
                  <w:color w:val="000000"/>
                </w:rPr>
                <w:t>79.5</w:t>
              </w:r>
            </w:ins>
          </w:p>
        </w:tc>
        <w:tc>
          <w:tcPr>
            <w:tcW w:w="1260" w:type="dxa"/>
            <w:shd w:val="clear" w:color="auto" w:fill="auto"/>
            <w:noWrap/>
            <w:vAlign w:val="bottom"/>
            <w:hideMark/>
          </w:tcPr>
          <w:p w14:paraId="683CE2DA" w14:textId="77777777" w:rsidR="002E7971" w:rsidRPr="00844A57" w:rsidRDefault="002E7971" w:rsidP="000D5693">
            <w:pPr>
              <w:spacing w:after="0" w:line="240" w:lineRule="auto"/>
              <w:jc w:val="right"/>
              <w:rPr>
                <w:ins w:id="159" w:author="Paudel,Asha" w:date="2023-06-01T21:30:00Z"/>
                <w:rFonts w:ascii="Calibri" w:eastAsia="Times New Roman" w:hAnsi="Calibri" w:cs="Calibri"/>
                <w:color w:val="000000"/>
              </w:rPr>
            </w:pPr>
            <w:ins w:id="160" w:author="Paudel,Asha" w:date="2023-06-01T21:30:00Z">
              <w:r w:rsidRPr="00844A57">
                <w:rPr>
                  <w:rFonts w:ascii="Calibri" w:eastAsia="Times New Roman" w:hAnsi="Calibri" w:cs="Calibri"/>
                  <w:color w:val="000000"/>
                </w:rPr>
                <w:t>82.4</w:t>
              </w:r>
            </w:ins>
          </w:p>
        </w:tc>
      </w:tr>
      <w:tr w:rsidR="002E7971" w:rsidRPr="00844A57" w14:paraId="7BB4749C" w14:textId="77777777">
        <w:trPr>
          <w:trHeight w:val="302"/>
          <w:ins w:id="161" w:author="Paudel,Asha" w:date="2023-06-01T21:30:00Z"/>
        </w:trPr>
        <w:tc>
          <w:tcPr>
            <w:tcW w:w="3780" w:type="dxa"/>
            <w:vMerge w:val="restart"/>
            <w:shd w:val="clear" w:color="auto" w:fill="auto"/>
            <w:noWrap/>
            <w:vAlign w:val="bottom"/>
            <w:hideMark/>
          </w:tcPr>
          <w:p w14:paraId="26D458BC" w14:textId="77777777" w:rsidR="002E7971" w:rsidRPr="00844A57" w:rsidRDefault="002E7971" w:rsidP="000D5693">
            <w:pPr>
              <w:spacing w:after="0" w:line="240" w:lineRule="auto"/>
              <w:rPr>
                <w:ins w:id="162" w:author="Paudel,Asha" w:date="2023-06-01T21:30:00Z"/>
                <w:rFonts w:ascii="Calibri" w:eastAsia="Times New Roman" w:hAnsi="Calibri" w:cs="Calibri"/>
                <w:color w:val="000000"/>
              </w:rPr>
            </w:pPr>
            <w:ins w:id="163" w:author="Paudel,Asha" w:date="2023-06-01T21:30:00Z">
              <w:r w:rsidRPr="00844A57">
                <w:rPr>
                  <w:rFonts w:ascii="Calibri" w:eastAsia="Times New Roman" w:hAnsi="Calibri" w:cs="Calibri"/>
                  <w:color w:val="000000"/>
                </w:rPr>
                <w:t>Random Forest (RF)</w:t>
              </w:r>
            </w:ins>
          </w:p>
          <w:p w14:paraId="3B5CE603" w14:textId="77777777" w:rsidR="002E7971" w:rsidRPr="00844A57" w:rsidRDefault="002E7971" w:rsidP="000D5693">
            <w:pPr>
              <w:spacing w:after="0" w:line="240" w:lineRule="auto"/>
              <w:rPr>
                <w:ins w:id="164" w:author="Paudel,Asha" w:date="2023-06-01T21:30:00Z"/>
                <w:rFonts w:ascii="Calibri" w:eastAsia="Times New Roman" w:hAnsi="Calibri" w:cs="Calibri"/>
                <w:color w:val="000000"/>
              </w:rPr>
            </w:pPr>
          </w:p>
        </w:tc>
        <w:tc>
          <w:tcPr>
            <w:tcW w:w="990" w:type="dxa"/>
            <w:shd w:val="clear" w:color="000000" w:fill="auto"/>
            <w:noWrap/>
            <w:vAlign w:val="bottom"/>
            <w:hideMark/>
          </w:tcPr>
          <w:p w14:paraId="75F0D708" w14:textId="77777777" w:rsidR="002E7971" w:rsidRPr="00844A57" w:rsidRDefault="002E7971" w:rsidP="000D5693">
            <w:pPr>
              <w:spacing w:after="0" w:line="240" w:lineRule="auto"/>
              <w:rPr>
                <w:ins w:id="165" w:author="Paudel,Asha" w:date="2023-06-01T21:30:00Z"/>
                <w:rFonts w:ascii="Calibri" w:eastAsia="Times New Roman" w:hAnsi="Calibri" w:cs="Calibri"/>
                <w:color w:val="000000"/>
              </w:rPr>
            </w:pPr>
            <w:ins w:id="166" w:author="Paudel,Asha" w:date="2023-06-01T21:30:00Z">
              <w:r w:rsidRPr="00844A57">
                <w:rPr>
                  <w:rFonts w:ascii="Calibri" w:eastAsia="Times New Roman" w:hAnsi="Calibri" w:cs="Calibri"/>
                  <w:color w:val="000000"/>
                </w:rPr>
                <w:t>ROC</w:t>
              </w:r>
            </w:ins>
          </w:p>
        </w:tc>
        <w:tc>
          <w:tcPr>
            <w:tcW w:w="1260" w:type="dxa"/>
            <w:shd w:val="clear" w:color="000000" w:fill="auto"/>
            <w:noWrap/>
            <w:vAlign w:val="bottom"/>
            <w:hideMark/>
          </w:tcPr>
          <w:p w14:paraId="337634DC" w14:textId="77777777" w:rsidR="002E7971" w:rsidRPr="00844A57" w:rsidRDefault="002E7971" w:rsidP="000D5693">
            <w:pPr>
              <w:spacing w:after="0" w:line="240" w:lineRule="auto"/>
              <w:jc w:val="right"/>
              <w:rPr>
                <w:ins w:id="167" w:author="Paudel,Asha" w:date="2023-06-01T21:30:00Z"/>
                <w:rFonts w:ascii="Calibri" w:eastAsia="Times New Roman" w:hAnsi="Calibri" w:cs="Calibri"/>
                <w:color w:val="000000"/>
              </w:rPr>
            </w:pPr>
            <w:ins w:id="168" w:author="Paudel,Asha" w:date="2023-06-01T21:30:00Z">
              <w:r w:rsidRPr="00844A57">
                <w:rPr>
                  <w:rFonts w:ascii="Calibri" w:eastAsia="Times New Roman" w:hAnsi="Calibri" w:cs="Calibri"/>
                  <w:color w:val="000000"/>
                </w:rPr>
                <w:t>0.999</w:t>
              </w:r>
            </w:ins>
          </w:p>
        </w:tc>
        <w:tc>
          <w:tcPr>
            <w:tcW w:w="1170" w:type="dxa"/>
            <w:shd w:val="clear" w:color="000000" w:fill="auto"/>
            <w:noWrap/>
            <w:vAlign w:val="bottom"/>
            <w:hideMark/>
          </w:tcPr>
          <w:p w14:paraId="58D6A593" w14:textId="77777777" w:rsidR="002E7971" w:rsidRPr="00844A57" w:rsidRDefault="002E7971" w:rsidP="000D5693">
            <w:pPr>
              <w:spacing w:after="0" w:line="240" w:lineRule="auto"/>
              <w:jc w:val="right"/>
              <w:rPr>
                <w:ins w:id="169" w:author="Paudel,Asha" w:date="2023-06-01T21:30:00Z"/>
                <w:rFonts w:ascii="Calibri" w:eastAsia="Times New Roman" w:hAnsi="Calibri" w:cs="Calibri"/>
                <w:color w:val="000000"/>
              </w:rPr>
            </w:pPr>
            <w:ins w:id="170" w:author="Paudel,Asha" w:date="2023-06-01T21:30:00Z">
              <w:r w:rsidRPr="00844A57">
                <w:rPr>
                  <w:rFonts w:ascii="Calibri" w:eastAsia="Times New Roman" w:hAnsi="Calibri" w:cs="Calibri"/>
                  <w:color w:val="000000"/>
                </w:rPr>
                <w:t>481</w:t>
              </w:r>
            </w:ins>
          </w:p>
        </w:tc>
        <w:tc>
          <w:tcPr>
            <w:tcW w:w="1170" w:type="dxa"/>
            <w:shd w:val="clear" w:color="000000" w:fill="auto"/>
            <w:noWrap/>
            <w:vAlign w:val="bottom"/>
            <w:hideMark/>
          </w:tcPr>
          <w:p w14:paraId="3D9AE772" w14:textId="77777777" w:rsidR="002E7971" w:rsidRPr="00844A57" w:rsidRDefault="002E7971" w:rsidP="000D5693">
            <w:pPr>
              <w:spacing w:after="0" w:line="240" w:lineRule="auto"/>
              <w:jc w:val="right"/>
              <w:rPr>
                <w:ins w:id="171" w:author="Paudel,Asha" w:date="2023-06-01T21:30:00Z"/>
                <w:rFonts w:ascii="Calibri" w:eastAsia="Times New Roman" w:hAnsi="Calibri" w:cs="Calibri"/>
                <w:color w:val="000000"/>
              </w:rPr>
            </w:pPr>
            <w:ins w:id="172" w:author="Paudel,Asha" w:date="2023-06-01T21:30:00Z">
              <w:r w:rsidRPr="00844A57">
                <w:rPr>
                  <w:rFonts w:ascii="Calibri" w:eastAsia="Times New Roman" w:hAnsi="Calibri" w:cs="Calibri"/>
                  <w:color w:val="000000"/>
                </w:rPr>
                <w:t>99.2</w:t>
              </w:r>
            </w:ins>
          </w:p>
        </w:tc>
        <w:tc>
          <w:tcPr>
            <w:tcW w:w="1260" w:type="dxa"/>
            <w:shd w:val="clear" w:color="000000" w:fill="auto"/>
            <w:noWrap/>
            <w:vAlign w:val="bottom"/>
            <w:hideMark/>
          </w:tcPr>
          <w:p w14:paraId="7AADE198" w14:textId="77777777" w:rsidR="002E7971" w:rsidRPr="00844A57" w:rsidRDefault="002E7971" w:rsidP="000D5693">
            <w:pPr>
              <w:spacing w:after="0" w:line="240" w:lineRule="auto"/>
              <w:jc w:val="right"/>
              <w:rPr>
                <w:ins w:id="173" w:author="Paudel,Asha" w:date="2023-06-01T21:30:00Z"/>
                <w:rFonts w:ascii="Calibri" w:eastAsia="Times New Roman" w:hAnsi="Calibri" w:cs="Calibri"/>
                <w:color w:val="000000"/>
              </w:rPr>
            </w:pPr>
            <w:ins w:id="174" w:author="Paudel,Asha" w:date="2023-06-01T21:30:00Z">
              <w:r w:rsidRPr="00844A57">
                <w:rPr>
                  <w:rFonts w:ascii="Calibri" w:eastAsia="Times New Roman" w:hAnsi="Calibri" w:cs="Calibri"/>
                  <w:color w:val="000000"/>
                </w:rPr>
                <w:t>98.5</w:t>
              </w:r>
            </w:ins>
          </w:p>
        </w:tc>
      </w:tr>
      <w:tr w:rsidR="002E7971" w:rsidRPr="00844A57" w14:paraId="21171A66" w14:textId="77777777">
        <w:trPr>
          <w:trHeight w:val="302"/>
          <w:ins w:id="175" w:author="Paudel,Asha" w:date="2023-06-01T21:30:00Z"/>
        </w:trPr>
        <w:tc>
          <w:tcPr>
            <w:tcW w:w="3780" w:type="dxa"/>
            <w:vMerge/>
            <w:shd w:val="clear" w:color="auto" w:fill="auto"/>
            <w:noWrap/>
            <w:vAlign w:val="bottom"/>
            <w:hideMark/>
          </w:tcPr>
          <w:p w14:paraId="54EA7031" w14:textId="77777777" w:rsidR="002E7971" w:rsidRPr="00844A57" w:rsidRDefault="002E7971" w:rsidP="000D5693">
            <w:pPr>
              <w:spacing w:after="0" w:line="240" w:lineRule="auto"/>
              <w:rPr>
                <w:ins w:id="176" w:author="Paudel,Asha" w:date="2023-06-01T21:30:00Z"/>
                <w:rFonts w:ascii="Calibri" w:eastAsia="Times New Roman" w:hAnsi="Calibri" w:cs="Calibri"/>
                <w:color w:val="000000"/>
              </w:rPr>
            </w:pPr>
          </w:p>
        </w:tc>
        <w:tc>
          <w:tcPr>
            <w:tcW w:w="990" w:type="dxa"/>
            <w:shd w:val="clear" w:color="auto" w:fill="auto"/>
            <w:noWrap/>
            <w:vAlign w:val="bottom"/>
            <w:hideMark/>
          </w:tcPr>
          <w:p w14:paraId="40DEFAD1" w14:textId="77777777" w:rsidR="002E7971" w:rsidRPr="00844A57" w:rsidRDefault="002E7971" w:rsidP="000D5693">
            <w:pPr>
              <w:spacing w:after="0" w:line="240" w:lineRule="auto"/>
              <w:rPr>
                <w:ins w:id="177" w:author="Paudel,Asha" w:date="2023-06-01T21:30:00Z"/>
                <w:rFonts w:ascii="Calibri" w:eastAsia="Times New Roman" w:hAnsi="Calibri" w:cs="Calibri"/>
                <w:color w:val="000000"/>
              </w:rPr>
            </w:pPr>
            <w:ins w:id="178" w:author="Paudel,Asha" w:date="2023-06-01T21:30:00Z">
              <w:r w:rsidRPr="00844A57">
                <w:rPr>
                  <w:rFonts w:ascii="Calibri" w:eastAsia="Times New Roman" w:hAnsi="Calibri" w:cs="Calibri"/>
                  <w:color w:val="000000"/>
                </w:rPr>
                <w:t>TSS</w:t>
              </w:r>
            </w:ins>
          </w:p>
        </w:tc>
        <w:tc>
          <w:tcPr>
            <w:tcW w:w="1260" w:type="dxa"/>
            <w:shd w:val="clear" w:color="auto" w:fill="auto"/>
            <w:noWrap/>
            <w:vAlign w:val="bottom"/>
            <w:hideMark/>
          </w:tcPr>
          <w:p w14:paraId="4548F6CC" w14:textId="77777777" w:rsidR="002E7971" w:rsidRPr="00844A57" w:rsidRDefault="002E7971" w:rsidP="000D5693">
            <w:pPr>
              <w:spacing w:after="0" w:line="240" w:lineRule="auto"/>
              <w:jc w:val="right"/>
              <w:rPr>
                <w:ins w:id="179" w:author="Paudel,Asha" w:date="2023-06-01T21:30:00Z"/>
                <w:rFonts w:ascii="Calibri" w:eastAsia="Times New Roman" w:hAnsi="Calibri" w:cs="Calibri"/>
                <w:color w:val="000000"/>
              </w:rPr>
            </w:pPr>
            <w:ins w:id="180" w:author="Paudel,Asha" w:date="2023-06-01T21:30:00Z">
              <w:r w:rsidRPr="00844A57">
                <w:rPr>
                  <w:rFonts w:ascii="Calibri" w:eastAsia="Times New Roman" w:hAnsi="Calibri" w:cs="Calibri"/>
                  <w:color w:val="000000"/>
                </w:rPr>
                <w:t>0.976</w:t>
              </w:r>
            </w:ins>
          </w:p>
        </w:tc>
        <w:tc>
          <w:tcPr>
            <w:tcW w:w="1170" w:type="dxa"/>
            <w:shd w:val="clear" w:color="auto" w:fill="auto"/>
            <w:noWrap/>
            <w:vAlign w:val="bottom"/>
            <w:hideMark/>
          </w:tcPr>
          <w:p w14:paraId="1B30C5E8" w14:textId="77777777" w:rsidR="002E7971" w:rsidRPr="00844A57" w:rsidRDefault="002E7971" w:rsidP="000D5693">
            <w:pPr>
              <w:spacing w:after="0" w:line="240" w:lineRule="auto"/>
              <w:jc w:val="right"/>
              <w:rPr>
                <w:ins w:id="181" w:author="Paudel,Asha" w:date="2023-06-01T21:30:00Z"/>
                <w:rFonts w:ascii="Calibri" w:eastAsia="Times New Roman" w:hAnsi="Calibri" w:cs="Calibri"/>
                <w:color w:val="000000"/>
              </w:rPr>
            </w:pPr>
            <w:ins w:id="182" w:author="Paudel,Asha" w:date="2023-06-01T21:30:00Z">
              <w:r w:rsidRPr="00844A57">
                <w:rPr>
                  <w:rFonts w:ascii="Calibri" w:eastAsia="Times New Roman" w:hAnsi="Calibri" w:cs="Calibri"/>
                  <w:color w:val="000000"/>
                </w:rPr>
                <w:t>490</w:t>
              </w:r>
            </w:ins>
          </w:p>
        </w:tc>
        <w:tc>
          <w:tcPr>
            <w:tcW w:w="1170" w:type="dxa"/>
            <w:shd w:val="clear" w:color="auto" w:fill="auto"/>
            <w:noWrap/>
            <w:vAlign w:val="bottom"/>
            <w:hideMark/>
          </w:tcPr>
          <w:p w14:paraId="392507EF" w14:textId="77777777" w:rsidR="002E7971" w:rsidRPr="00844A57" w:rsidRDefault="002E7971" w:rsidP="000D5693">
            <w:pPr>
              <w:spacing w:after="0" w:line="240" w:lineRule="auto"/>
              <w:jc w:val="right"/>
              <w:rPr>
                <w:ins w:id="183" w:author="Paudel,Asha" w:date="2023-06-01T21:30:00Z"/>
                <w:rFonts w:ascii="Calibri" w:eastAsia="Times New Roman" w:hAnsi="Calibri" w:cs="Calibri"/>
                <w:color w:val="000000"/>
              </w:rPr>
            </w:pPr>
            <w:ins w:id="184" w:author="Paudel,Asha" w:date="2023-06-01T21:30:00Z">
              <w:r w:rsidRPr="00844A57">
                <w:rPr>
                  <w:rFonts w:ascii="Calibri" w:eastAsia="Times New Roman" w:hAnsi="Calibri" w:cs="Calibri"/>
                  <w:color w:val="000000"/>
                </w:rPr>
                <w:t>98.9</w:t>
              </w:r>
            </w:ins>
          </w:p>
        </w:tc>
        <w:tc>
          <w:tcPr>
            <w:tcW w:w="1260" w:type="dxa"/>
            <w:shd w:val="clear" w:color="auto" w:fill="auto"/>
            <w:noWrap/>
            <w:vAlign w:val="bottom"/>
            <w:hideMark/>
          </w:tcPr>
          <w:p w14:paraId="5CAE2D92" w14:textId="77777777" w:rsidR="002E7971" w:rsidRPr="00844A57" w:rsidRDefault="002E7971" w:rsidP="000D5693">
            <w:pPr>
              <w:spacing w:after="0" w:line="240" w:lineRule="auto"/>
              <w:jc w:val="right"/>
              <w:rPr>
                <w:ins w:id="185" w:author="Paudel,Asha" w:date="2023-06-01T21:30:00Z"/>
                <w:rFonts w:ascii="Calibri" w:eastAsia="Times New Roman" w:hAnsi="Calibri" w:cs="Calibri"/>
                <w:color w:val="000000"/>
              </w:rPr>
            </w:pPr>
            <w:ins w:id="186" w:author="Paudel,Asha" w:date="2023-06-01T21:30:00Z">
              <w:r w:rsidRPr="00844A57">
                <w:rPr>
                  <w:rFonts w:ascii="Calibri" w:eastAsia="Times New Roman" w:hAnsi="Calibri" w:cs="Calibri"/>
                  <w:color w:val="000000"/>
                </w:rPr>
                <w:t>98.5</w:t>
              </w:r>
            </w:ins>
          </w:p>
        </w:tc>
      </w:tr>
      <w:tr w:rsidR="002E7971" w:rsidRPr="00844A57" w14:paraId="2BCB022D" w14:textId="77777777">
        <w:trPr>
          <w:trHeight w:val="302"/>
          <w:ins w:id="187" w:author="Paudel,Asha" w:date="2023-06-01T21:30:00Z"/>
        </w:trPr>
        <w:tc>
          <w:tcPr>
            <w:tcW w:w="3780" w:type="dxa"/>
            <w:vMerge w:val="restart"/>
            <w:shd w:val="clear" w:color="auto" w:fill="auto"/>
            <w:noWrap/>
            <w:vAlign w:val="bottom"/>
          </w:tcPr>
          <w:p w14:paraId="0E5C852A" w14:textId="77777777" w:rsidR="002E7971" w:rsidRPr="00844A57" w:rsidRDefault="002E7971" w:rsidP="000D5693">
            <w:pPr>
              <w:spacing w:after="0" w:line="240" w:lineRule="auto"/>
              <w:rPr>
                <w:ins w:id="188" w:author="Paudel,Asha" w:date="2023-06-01T21:30:00Z"/>
                <w:rFonts w:ascii="Calibri" w:eastAsia="Times New Roman" w:hAnsi="Calibri" w:cs="Calibri"/>
                <w:color w:val="000000"/>
              </w:rPr>
            </w:pPr>
            <w:ins w:id="189" w:author="Paudel,Asha" w:date="2023-06-01T21:30:00Z">
              <w:r>
                <w:rPr>
                  <w:rFonts w:ascii="Calibri" w:eastAsia="Times New Roman" w:hAnsi="Calibri" w:cs="Calibri"/>
                  <w:color w:val="000000"/>
                </w:rPr>
                <w:t>Ensembled Model</w:t>
              </w:r>
            </w:ins>
          </w:p>
        </w:tc>
        <w:tc>
          <w:tcPr>
            <w:tcW w:w="990" w:type="dxa"/>
            <w:shd w:val="clear" w:color="auto" w:fill="auto"/>
            <w:noWrap/>
            <w:vAlign w:val="bottom"/>
          </w:tcPr>
          <w:p w14:paraId="0E6D4206" w14:textId="77777777" w:rsidR="002E7971" w:rsidRPr="00844A57" w:rsidRDefault="002E7971" w:rsidP="000D5693">
            <w:pPr>
              <w:spacing w:after="0" w:line="240" w:lineRule="auto"/>
              <w:rPr>
                <w:ins w:id="190" w:author="Paudel,Asha" w:date="2023-06-01T21:30:00Z"/>
                <w:rFonts w:ascii="Calibri" w:eastAsia="Times New Roman" w:hAnsi="Calibri" w:cs="Calibri"/>
                <w:color w:val="000000"/>
              </w:rPr>
            </w:pPr>
            <w:ins w:id="191" w:author="Paudel,Asha" w:date="2023-06-01T21:30:00Z">
              <w:r>
                <w:rPr>
                  <w:rFonts w:ascii="Calibri" w:eastAsia="Times New Roman" w:hAnsi="Calibri" w:cs="Calibri"/>
                  <w:color w:val="000000"/>
                </w:rPr>
                <w:t>ROC</w:t>
              </w:r>
            </w:ins>
          </w:p>
        </w:tc>
        <w:tc>
          <w:tcPr>
            <w:tcW w:w="1260" w:type="dxa"/>
            <w:shd w:val="clear" w:color="auto" w:fill="auto"/>
            <w:noWrap/>
            <w:vAlign w:val="bottom"/>
          </w:tcPr>
          <w:p w14:paraId="108AA8A3" w14:textId="77777777" w:rsidR="002E7971" w:rsidRPr="00844A57" w:rsidRDefault="002E7971" w:rsidP="000D5693">
            <w:pPr>
              <w:spacing w:after="0" w:line="240" w:lineRule="auto"/>
              <w:jc w:val="right"/>
              <w:rPr>
                <w:ins w:id="192" w:author="Paudel,Asha" w:date="2023-06-01T21:30:00Z"/>
                <w:rFonts w:ascii="Calibri" w:eastAsia="Times New Roman" w:hAnsi="Calibri" w:cs="Calibri"/>
                <w:color w:val="000000"/>
              </w:rPr>
            </w:pPr>
            <w:ins w:id="193" w:author="Paudel,Asha" w:date="2023-06-01T21:30:00Z">
              <w:r>
                <w:rPr>
                  <w:rFonts w:ascii="Calibri" w:eastAsia="Times New Roman" w:hAnsi="Calibri" w:cs="Calibri"/>
                  <w:color w:val="000000"/>
                </w:rPr>
                <w:t>0.988</w:t>
              </w:r>
            </w:ins>
          </w:p>
        </w:tc>
        <w:tc>
          <w:tcPr>
            <w:tcW w:w="1170" w:type="dxa"/>
            <w:shd w:val="clear" w:color="auto" w:fill="auto"/>
            <w:noWrap/>
            <w:vAlign w:val="bottom"/>
          </w:tcPr>
          <w:p w14:paraId="3274417E" w14:textId="77777777" w:rsidR="002E7971" w:rsidRPr="00844A57" w:rsidRDefault="002E7971" w:rsidP="000D5693">
            <w:pPr>
              <w:spacing w:after="0" w:line="240" w:lineRule="auto"/>
              <w:jc w:val="right"/>
              <w:rPr>
                <w:ins w:id="194" w:author="Paudel,Asha" w:date="2023-06-01T21:30:00Z"/>
                <w:rFonts w:ascii="Calibri" w:eastAsia="Times New Roman" w:hAnsi="Calibri" w:cs="Calibri"/>
                <w:color w:val="000000"/>
              </w:rPr>
            </w:pPr>
            <w:ins w:id="195" w:author="Paudel,Asha" w:date="2023-06-01T21:30:00Z">
              <w:r>
                <w:rPr>
                  <w:rFonts w:ascii="Calibri" w:eastAsia="Times New Roman" w:hAnsi="Calibri" w:cs="Calibri"/>
                  <w:color w:val="000000"/>
                </w:rPr>
                <w:t>500</w:t>
              </w:r>
            </w:ins>
          </w:p>
        </w:tc>
        <w:tc>
          <w:tcPr>
            <w:tcW w:w="1170" w:type="dxa"/>
            <w:shd w:val="clear" w:color="auto" w:fill="auto"/>
            <w:noWrap/>
            <w:vAlign w:val="bottom"/>
          </w:tcPr>
          <w:p w14:paraId="3101552B" w14:textId="77777777" w:rsidR="002E7971" w:rsidRPr="00844A57" w:rsidRDefault="002E7971" w:rsidP="000D5693">
            <w:pPr>
              <w:spacing w:after="0" w:line="240" w:lineRule="auto"/>
              <w:jc w:val="right"/>
              <w:rPr>
                <w:ins w:id="196" w:author="Paudel,Asha" w:date="2023-06-01T21:30:00Z"/>
                <w:rFonts w:ascii="Calibri" w:eastAsia="Times New Roman" w:hAnsi="Calibri" w:cs="Calibri"/>
                <w:color w:val="000000"/>
              </w:rPr>
            </w:pPr>
            <w:ins w:id="197" w:author="Paudel,Asha" w:date="2023-06-01T21:30:00Z">
              <w:r>
                <w:rPr>
                  <w:rFonts w:ascii="Calibri" w:eastAsia="Times New Roman" w:hAnsi="Calibri" w:cs="Calibri"/>
                  <w:color w:val="000000"/>
                </w:rPr>
                <w:t>99.8</w:t>
              </w:r>
            </w:ins>
          </w:p>
        </w:tc>
        <w:tc>
          <w:tcPr>
            <w:tcW w:w="1260" w:type="dxa"/>
            <w:shd w:val="clear" w:color="auto" w:fill="auto"/>
            <w:noWrap/>
            <w:vAlign w:val="bottom"/>
          </w:tcPr>
          <w:p w14:paraId="1B2D16A9" w14:textId="77777777" w:rsidR="002E7971" w:rsidRPr="00844A57" w:rsidRDefault="002E7971" w:rsidP="000D5693">
            <w:pPr>
              <w:spacing w:after="0" w:line="240" w:lineRule="auto"/>
              <w:jc w:val="right"/>
              <w:rPr>
                <w:ins w:id="198" w:author="Paudel,Asha" w:date="2023-06-01T21:30:00Z"/>
                <w:rFonts w:ascii="Calibri" w:eastAsia="Times New Roman" w:hAnsi="Calibri" w:cs="Calibri"/>
                <w:color w:val="000000"/>
              </w:rPr>
            </w:pPr>
            <w:ins w:id="199" w:author="Paudel,Asha" w:date="2023-06-01T21:30:00Z">
              <w:r>
                <w:rPr>
                  <w:rFonts w:ascii="Calibri" w:eastAsia="Times New Roman" w:hAnsi="Calibri" w:cs="Calibri"/>
                  <w:color w:val="000000"/>
                </w:rPr>
                <w:t>97.9</w:t>
              </w:r>
            </w:ins>
          </w:p>
        </w:tc>
      </w:tr>
      <w:tr w:rsidR="002E7971" w:rsidRPr="00844A57" w14:paraId="30641378" w14:textId="77777777">
        <w:trPr>
          <w:trHeight w:val="302"/>
          <w:ins w:id="200" w:author="Paudel,Asha" w:date="2023-06-01T21:30:00Z"/>
        </w:trPr>
        <w:tc>
          <w:tcPr>
            <w:tcW w:w="3780" w:type="dxa"/>
            <w:vMerge/>
            <w:shd w:val="clear" w:color="auto" w:fill="auto"/>
            <w:noWrap/>
            <w:vAlign w:val="bottom"/>
          </w:tcPr>
          <w:p w14:paraId="261F3557" w14:textId="77777777" w:rsidR="002E7971" w:rsidRPr="00844A57" w:rsidRDefault="002E7971" w:rsidP="000D5693">
            <w:pPr>
              <w:spacing w:after="0" w:line="240" w:lineRule="auto"/>
              <w:rPr>
                <w:ins w:id="201" w:author="Paudel,Asha" w:date="2023-06-01T21:30:00Z"/>
                <w:rFonts w:ascii="Calibri" w:eastAsia="Times New Roman" w:hAnsi="Calibri" w:cs="Calibri"/>
                <w:color w:val="000000"/>
              </w:rPr>
            </w:pPr>
          </w:p>
        </w:tc>
        <w:tc>
          <w:tcPr>
            <w:tcW w:w="990" w:type="dxa"/>
            <w:shd w:val="clear" w:color="auto" w:fill="auto"/>
            <w:noWrap/>
            <w:vAlign w:val="bottom"/>
          </w:tcPr>
          <w:p w14:paraId="164E1EE7" w14:textId="77777777" w:rsidR="002E7971" w:rsidRPr="00844A57" w:rsidRDefault="002E7971" w:rsidP="000D5693">
            <w:pPr>
              <w:spacing w:after="0" w:line="240" w:lineRule="auto"/>
              <w:rPr>
                <w:ins w:id="202" w:author="Paudel,Asha" w:date="2023-06-01T21:30:00Z"/>
                <w:rFonts w:ascii="Calibri" w:eastAsia="Times New Roman" w:hAnsi="Calibri" w:cs="Calibri"/>
                <w:color w:val="000000"/>
              </w:rPr>
            </w:pPr>
            <w:ins w:id="203" w:author="Paudel,Asha" w:date="2023-06-01T21:30:00Z">
              <w:r>
                <w:rPr>
                  <w:rFonts w:ascii="Calibri" w:eastAsia="Times New Roman" w:hAnsi="Calibri" w:cs="Calibri"/>
                  <w:color w:val="000000"/>
                </w:rPr>
                <w:t>TSS</w:t>
              </w:r>
            </w:ins>
          </w:p>
        </w:tc>
        <w:tc>
          <w:tcPr>
            <w:tcW w:w="1260" w:type="dxa"/>
            <w:shd w:val="clear" w:color="auto" w:fill="auto"/>
            <w:noWrap/>
            <w:vAlign w:val="bottom"/>
          </w:tcPr>
          <w:p w14:paraId="4E0444A8" w14:textId="77777777" w:rsidR="002E7971" w:rsidRPr="00844A57" w:rsidRDefault="002E7971" w:rsidP="000D5693">
            <w:pPr>
              <w:spacing w:after="0" w:line="240" w:lineRule="auto"/>
              <w:jc w:val="right"/>
              <w:rPr>
                <w:ins w:id="204" w:author="Paudel,Asha" w:date="2023-06-01T21:30:00Z"/>
                <w:rFonts w:ascii="Calibri" w:eastAsia="Times New Roman" w:hAnsi="Calibri" w:cs="Calibri"/>
                <w:color w:val="000000"/>
              </w:rPr>
            </w:pPr>
            <w:ins w:id="205" w:author="Paudel,Asha" w:date="2023-06-01T21:30:00Z">
              <w:r>
                <w:rPr>
                  <w:rFonts w:ascii="Calibri" w:eastAsia="Times New Roman" w:hAnsi="Calibri" w:cs="Calibri"/>
                  <w:color w:val="000000"/>
                </w:rPr>
                <w:t>0.977</w:t>
              </w:r>
            </w:ins>
          </w:p>
        </w:tc>
        <w:tc>
          <w:tcPr>
            <w:tcW w:w="1170" w:type="dxa"/>
            <w:shd w:val="clear" w:color="auto" w:fill="auto"/>
            <w:noWrap/>
            <w:vAlign w:val="bottom"/>
          </w:tcPr>
          <w:p w14:paraId="14CAB87A" w14:textId="77777777" w:rsidR="002E7971" w:rsidRPr="00844A57" w:rsidRDefault="002E7971" w:rsidP="000D5693">
            <w:pPr>
              <w:spacing w:after="0" w:line="240" w:lineRule="auto"/>
              <w:jc w:val="right"/>
              <w:rPr>
                <w:ins w:id="206" w:author="Paudel,Asha" w:date="2023-06-01T21:30:00Z"/>
                <w:rFonts w:ascii="Calibri" w:eastAsia="Times New Roman" w:hAnsi="Calibri" w:cs="Calibri"/>
                <w:color w:val="000000"/>
              </w:rPr>
            </w:pPr>
            <w:ins w:id="207" w:author="Paudel,Asha" w:date="2023-06-01T21:30:00Z">
              <w:r>
                <w:rPr>
                  <w:rFonts w:ascii="Calibri" w:eastAsia="Times New Roman" w:hAnsi="Calibri" w:cs="Calibri"/>
                  <w:color w:val="000000"/>
                </w:rPr>
                <w:t>495</w:t>
              </w:r>
            </w:ins>
          </w:p>
        </w:tc>
        <w:tc>
          <w:tcPr>
            <w:tcW w:w="1170" w:type="dxa"/>
            <w:shd w:val="clear" w:color="auto" w:fill="auto"/>
            <w:noWrap/>
            <w:vAlign w:val="bottom"/>
          </w:tcPr>
          <w:p w14:paraId="4013D2D3" w14:textId="77777777" w:rsidR="002E7971" w:rsidRPr="00844A57" w:rsidRDefault="002E7971" w:rsidP="000D5693">
            <w:pPr>
              <w:spacing w:after="0" w:line="240" w:lineRule="auto"/>
              <w:jc w:val="right"/>
              <w:rPr>
                <w:ins w:id="208" w:author="Paudel,Asha" w:date="2023-06-01T21:30:00Z"/>
                <w:rFonts w:ascii="Calibri" w:eastAsia="Times New Roman" w:hAnsi="Calibri" w:cs="Calibri"/>
                <w:color w:val="000000"/>
              </w:rPr>
            </w:pPr>
            <w:ins w:id="209" w:author="Paudel,Asha" w:date="2023-06-01T21:30:00Z">
              <w:r>
                <w:rPr>
                  <w:rFonts w:ascii="Calibri" w:eastAsia="Times New Roman" w:hAnsi="Calibri" w:cs="Calibri"/>
                  <w:color w:val="000000"/>
                </w:rPr>
                <w:t>99.8</w:t>
              </w:r>
            </w:ins>
          </w:p>
        </w:tc>
        <w:tc>
          <w:tcPr>
            <w:tcW w:w="1260" w:type="dxa"/>
            <w:shd w:val="clear" w:color="auto" w:fill="auto"/>
            <w:noWrap/>
            <w:vAlign w:val="bottom"/>
          </w:tcPr>
          <w:p w14:paraId="538BAC76" w14:textId="77777777" w:rsidR="002E7971" w:rsidRPr="00844A57" w:rsidRDefault="002E7971" w:rsidP="000D5693">
            <w:pPr>
              <w:spacing w:after="0" w:line="240" w:lineRule="auto"/>
              <w:jc w:val="right"/>
              <w:rPr>
                <w:ins w:id="210" w:author="Paudel,Asha" w:date="2023-06-01T21:30:00Z"/>
                <w:rFonts w:ascii="Calibri" w:eastAsia="Times New Roman" w:hAnsi="Calibri" w:cs="Calibri"/>
                <w:color w:val="000000"/>
              </w:rPr>
            </w:pPr>
            <w:ins w:id="211" w:author="Paudel,Asha" w:date="2023-06-01T21:30:00Z">
              <w:r>
                <w:rPr>
                  <w:rFonts w:ascii="Calibri" w:eastAsia="Times New Roman" w:hAnsi="Calibri" w:cs="Calibri"/>
                  <w:color w:val="000000"/>
                </w:rPr>
                <w:t>97.9</w:t>
              </w:r>
            </w:ins>
          </w:p>
        </w:tc>
      </w:tr>
      <w:bookmarkEnd w:id="97"/>
    </w:tbl>
    <w:p w14:paraId="311CF47E" w14:textId="7C557861" w:rsidR="00056BE8" w:rsidRDefault="00056BE8" w:rsidP="556BF0BF">
      <w:pPr>
        <w:spacing w:line="360" w:lineRule="auto"/>
      </w:pPr>
    </w:p>
    <w:p w14:paraId="50F8F9A4" w14:textId="57756D46" w:rsidR="00DF6A3A" w:rsidRPr="00A365C1" w:rsidRDefault="00A365C1" w:rsidP="556BF0BF">
      <w:pPr>
        <w:spacing w:line="360" w:lineRule="auto"/>
        <w:rPr>
          <w:i/>
          <w:iCs/>
        </w:rPr>
      </w:pPr>
      <w:r w:rsidRPr="00A365C1">
        <w:rPr>
          <w:i/>
          <w:iCs/>
        </w:rPr>
        <w:t>Significance of Predictor Variables in the Model</w:t>
      </w:r>
    </w:p>
    <w:p w14:paraId="7C011E58" w14:textId="4E74579B" w:rsidR="00B45394" w:rsidRDefault="445A55E1" w:rsidP="009A17A8">
      <w:pPr>
        <w:spacing w:line="360" w:lineRule="auto"/>
        <w:rPr>
          <w:del w:id="212" w:author="Hart,Sarah" w:date="2023-06-01T16:37:00Z"/>
        </w:rPr>
      </w:pPr>
      <w:r w:rsidRPr="445A55E1">
        <w:t xml:space="preserve">Out of six predictor variables Annual Dryness index (ADI) had the highest contribution in predicting the distribution of aspen above 60 % based on all three algorithms as well as combined, while all other predictor variables had importance below 20% </w:t>
      </w:r>
      <w:commentRangeStart w:id="213"/>
      <w:r w:rsidRPr="445A55E1">
        <w:t>(table 1 contains the acronyms and their importance values and figure 4a and 4b represent in graph)</w:t>
      </w:r>
      <w:commentRangeEnd w:id="213"/>
      <w:r w:rsidR="00595EB5">
        <w:rPr>
          <w:rStyle w:val="CommentReference"/>
        </w:rPr>
        <w:commentReference w:id="213"/>
      </w:r>
      <w:r w:rsidRPr="445A55E1">
        <w:t>.</w:t>
      </w:r>
      <w:del w:id="214" w:author="Hart,Sarah" w:date="2023-06-01T16:37:00Z">
        <w:r w:rsidR="00595EB5" w:rsidRPr="445A55E1" w:rsidDel="445A55E1">
          <w:delText xml:space="preserve"> These variables had VIFs less than 5 (Figure 2).</w:delText>
        </w:r>
      </w:del>
    </w:p>
    <w:p w14:paraId="5BFD3ADA" w14:textId="18754E8B" w:rsidR="00D8444E" w:rsidRDefault="445A55E1" w:rsidP="445A55E1">
      <w:pPr>
        <w:pStyle w:val="HTMLPreformatted"/>
        <w:shd w:val="clear" w:color="auto" w:fill="FFFFFF" w:themeFill="background1"/>
        <w:wordWrap w:val="0"/>
        <w:rPr>
          <w:rFonts w:ascii="Times New Roman" w:hAnsi="Times New Roman" w:cs="Times New Roman"/>
          <w:sz w:val="24"/>
          <w:szCs w:val="24"/>
        </w:rPr>
      </w:pPr>
      <w:commentRangeStart w:id="215"/>
      <w:r w:rsidRPr="445A55E1">
        <w:rPr>
          <w:rFonts w:ascii="Times New Roman" w:hAnsi="Times New Roman" w:cs="Times New Roman"/>
          <w:sz w:val="24"/>
          <w:szCs w:val="24"/>
        </w:rPr>
        <w:t xml:space="preserve">Table 1. Importance Value of predictor variables in descending order </w:t>
      </w:r>
      <w:commentRangeEnd w:id="215"/>
      <w:r w:rsidR="0033236D">
        <w:rPr>
          <w:rStyle w:val="CommentReference"/>
        </w:rPr>
        <w:commentReference w:id="215"/>
      </w:r>
    </w:p>
    <w:tbl>
      <w:tblPr>
        <w:tblW w:w="95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5"/>
        <w:gridCol w:w="4304"/>
        <w:gridCol w:w="2066"/>
        <w:tblGridChange w:id="216">
          <w:tblGrid>
            <w:gridCol w:w="30"/>
            <w:gridCol w:w="3155"/>
            <w:gridCol w:w="30"/>
            <w:gridCol w:w="4274"/>
            <w:gridCol w:w="30"/>
            <w:gridCol w:w="2036"/>
            <w:gridCol w:w="30"/>
          </w:tblGrid>
        </w:tblGridChange>
      </w:tblGrid>
      <w:tr w:rsidR="00D8444E" w:rsidRPr="00D8444E" w14:paraId="016497F6" w14:textId="77777777" w:rsidTr="445A55E1">
        <w:trPr>
          <w:trHeight w:val="242"/>
        </w:trPr>
        <w:tc>
          <w:tcPr>
            <w:tcW w:w="3185" w:type="dxa"/>
            <w:shd w:val="clear" w:color="auto" w:fill="auto"/>
            <w:noWrap/>
            <w:vAlign w:val="bottom"/>
          </w:tcPr>
          <w:p w14:paraId="50DAABD0" w14:textId="6F7E9B33" w:rsidR="00D8444E" w:rsidRDefault="00FE319B" w:rsidP="00D8444E">
            <w:pPr>
              <w:spacing w:after="0" w:line="240" w:lineRule="auto"/>
              <w:rPr>
                <w:rFonts w:ascii="Calibri" w:eastAsia="Times New Roman" w:hAnsi="Calibri" w:cs="Calibri"/>
                <w:color w:val="000000"/>
              </w:rPr>
            </w:pPr>
            <w:r>
              <w:rPr>
                <w:rFonts w:ascii="Calibri" w:eastAsia="Times New Roman" w:hAnsi="Calibri" w:cs="Calibri"/>
                <w:color w:val="000000"/>
              </w:rPr>
              <w:t>Predictor Variables</w:t>
            </w:r>
          </w:p>
        </w:tc>
        <w:tc>
          <w:tcPr>
            <w:tcW w:w="4304" w:type="dxa"/>
          </w:tcPr>
          <w:p w14:paraId="6FFE224D" w14:textId="7A1838CB" w:rsidR="00D8444E" w:rsidRPr="00D8444E" w:rsidRDefault="445A55E1" w:rsidP="00F85FFB">
            <w:pPr>
              <w:spacing w:after="0" w:line="240" w:lineRule="auto"/>
              <w:rPr>
                <w:rFonts w:ascii="Calibri" w:eastAsia="Times New Roman" w:hAnsi="Calibri" w:cs="Calibri"/>
                <w:color w:val="000000"/>
              </w:rPr>
            </w:pPr>
            <w:commentRangeStart w:id="217"/>
            <w:r w:rsidRPr="445A55E1">
              <w:rPr>
                <w:rFonts w:ascii="Calibri" w:eastAsia="Times New Roman" w:hAnsi="Calibri" w:cs="Calibri"/>
                <w:color w:val="000000" w:themeColor="text1"/>
              </w:rPr>
              <w:t>Formula</w:t>
            </w:r>
            <w:commentRangeEnd w:id="217"/>
            <w:r w:rsidR="00D8444E">
              <w:rPr>
                <w:rStyle w:val="CommentReference"/>
              </w:rPr>
              <w:commentReference w:id="217"/>
            </w:r>
          </w:p>
        </w:tc>
        <w:tc>
          <w:tcPr>
            <w:tcW w:w="2066" w:type="dxa"/>
            <w:shd w:val="clear" w:color="auto" w:fill="auto"/>
            <w:noWrap/>
            <w:vAlign w:val="bottom"/>
          </w:tcPr>
          <w:p w14:paraId="0376D8B7" w14:textId="071BD156" w:rsidR="00D8444E" w:rsidRPr="00D8444E" w:rsidRDefault="00FE319B" w:rsidP="00F85FFB">
            <w:pPr>
              <w:spacing w:after="0" w:line="240" w:lineRule="auto"/>
              <w:rPr>
                <w:rFonts w:ascii="Calibri" w:eastAsia="Times New Roman" w:hAnsi="Calibri" w:cs="Calibri"/>
                <w:color w:val="000000"/>
              </w:rPr>
            </w:pPr>
            <w:r>
              <w:rPr>
                <w:rFonts w:ascii="Calibri" w:eastAsia="Times New Roman" w:hAnsi="Calibri" w:cs="Calibri"/>
                <w:color w:val="000000"/>
              </w:rPr>
              <w:t xml:space="preserve">Mean </w:t>
            </w:r>
            <w:r w:rsidR="00D8444E">
              <w:rPr>
                <w:rFonts w:ascii="Calibri" w:eastAsia="Times New Roman" w:hAnsi="Calibri" w:cs="Calibri"/>
                <w:color w:val="000000"/>
              </w:rPr>
              <w:t>Importance Value</w:t>
            </w:r>
          </w:p>
        </w:tc>
      </w:tr>
      <w:tr w:rsidR="00D8444E" w:rsidRPr="00D8444E" w14:paraId="78DB95BD" w14:textId="77777777" w:rsidTr="445A55E1">
        <w:trPr>
          <w:trHeight w:val="242"/>
        </w:trPr>
        <w:tc>
          <w:tcPr>
            <w:tcW w:w="3185" w:type="dxa"/>
            <w:shd w:val="clear" w:color="auto" w:fill="auto"/>
            <w:noWrap/>
            <w:vAlign w:val="bottom"/>
            <w:hideMark/>
          </w:tcPr>
          <w:p w14:paraId="639A6E94" w14:textId="5BBAC9EF" w:rsidR="00D8444E" w:rsidRPr="00D8444E" w:rsidRDefault="00D8444E" w:rsidP="00D8444E">
            <w:pPr>
              <w:spacing w:after="0" w:line="240" w:lineRule="auto"/>
              <w:rPr>
                <w:rFonts w:ascii="Calibri" w:eastAsia="Times New Roman" w:hAnsi="Calibri" w:cs="Calibri"/>
                <w:color w:val="000000"/>
              </w:rPr>
            </w:pPr>
            <w:r>
              <w:rPr>
                <w:rFonts w:ascii="Calibri" w:eastAsia="Times New Roman" w:hAnsi="Calibri" w:cs="Calibri"/>
                <w:color w:val="000000"/>
              </w:rPr>
              <w:t>Annual Dryness Index (</w:t>
            </w:r>
            <w:proofErr w:type="gramStart"/>
            <w:r w:rsidRPr="00D8444E">
              <w:rPr>
                <w:rFonts w:ascii="Calibri" w:eastAsia="Times New Roman" w:hAnsi="Calibri" w:cs="Calibri"/>
                <w:color w:val="000000"/>
              </w:rPr>
              <w:t xml:space="preserve">ADI </w:t>
            </w:r>
            <w:r>
              <w:rPr>
                <w:rFonts w:ascii="Calibri" w:eastAsia="Times New Roman" w:hAnsi="Calibri" w:cs="Calibri"/>
                <w:color w:val="000000"/>
              </w:rPr>
              <w:t>)</w:t>
            </w:r>
            <w:proofErr w:type="gramEnd"/>
            <w:r w:rsidRPr="00D8444E">
              <w:rPr>
                <w:rFonts w:ascii="Calibri" w:eastAsia="Times New Roman" w:hAnsi="Calibri" w:cs="Calibri"/>
                <w:color w:val="000000"/>
              </w:rPr>
              <w:t xml:space="preserve">   </w:t>
            </w:r>
          </w:p>
        </w:tc>
        <w:tc>
          <w:tcPr>
            <w:tcW w:w="4304" w:type="dxa"/>
          </w:tcPr>
          <w:p w14:paraId="603AC35A" w14:textId="150C92BC" w:rsidR="00D8444E" w:rsidRDefault="005A756F" w:rsidP="00F85FFB">
            <w:pPr>
              <w:spacing w:after="0" w:line="240" w:lineRule="auto"/>
              <w:rPr>
                <w:rFonts w:ascii="Calibri" w:eastAsia="Times New Roman" w:hAnsi="Calibri" w:cs="Calibri"/>
                <w:color w:val="000000"/>
              </w:rPr>
            </w:pPr>
            <w:proofErr w:type="gramStart"/>
            <w:r>
              <w:rPr>
                <w:rFonts w:ascii="Calibri" w:eastAsia="Times New Roman" w:hAnsi="Calibri" w:cs="Calibri"/>
                <w:color w:val="000000"/>
              </w:rPr>
              <w:t>Sqrt(</w:t>
            </w:r>
            <w:proofErr w:type="gramEnd"/>
            <w:r w:rsidR="0040584C">
              <w:rPr>
                <w:rFonts w:ascii="Calibri" w:eastAsia="Times New Roman" w:hAnsi="Calibri" w:cs="Calibri"/>
                <w:color w:val="000000"/>
              </w:rPr>
              <w:t>D</w:t>
            </w:r>
            <w:r w:rsidR="00992A82">
              <w:rPr>
                <w:rFonts w:ascii="Calibri" w:eastAsia="Times New Roman" w:hAnsi="Calibri" w:cs="Calibri"/>
                <w:color w:val="000000"/>
              </w:rPr>
              <w:t>egree-days</w:t>
            </w:r>
            <w:r>
              <w:rPr>
                <w:rFonts w:ascii="Calibri" w:eastAsia="Times New Roman" w:hAnsi="Calibri" w:cs="Calibri"/>
                <w:color w:val="000000"/>
              </w:rPr>
              <w:t xml:space="preserve"> above 5</w:t>
            </w:r>
            <w:r w:rsidR="0029410E">
              <w:rPr>
                <w:rFonts w:ascii="Calibri" w:eastAsia="Times New Roman" w:hAnsi="Calibri" w:cs="Calibri"/>
                <w:color w:val="000000"/>
              </w:rPr>
              <w:t> ˚C</w:t>
            </w:r>
            <w:r w:rsidR="00EB2A41">
              <w:rPr>
                <w:rFonts w:ascii="Calibri" w:eastAsia="Times New Roman" w:hAnsi="Calibri" w:cs="Calibri"/>
                <w:color w:val="000000"/>
              </w:rPr>
              <w:t>, DD5</w:t>
            </w:r>
            <w:r>
              <w:rPr>
                <w:rFonts w:ascii="Calibri" w:eastAsia="Times New Roman" w:hAnsi="Calibri" w:cs="Calibri"/>
                <w:color w:val="000000"/>
              </w:rPr>
              <w:t>)</w:t>
            </w:r>
            <w:r w:rsidR="00EB2A41">
              <w:rPr>
                <w:rFonts w:ascii="Calibri" w:eastAsia="Times New Roman" w:hAnsi="Calibri" w:cs="Calibri"/>
                <w:color w:val="000000"/>
              </w:rPr>
              <w:t>/</w:t>
            </w:r>
            <w:r w:rsidR="002F67A9">
              <w:rPr>
                <w:rFonts w:ascii="Calibri" w:eastAsia="Times New Roman" w:hAnsi="Calibri" w:cs="Calibri"/>
                <w:color w:val="000000"/>
              </w:rPr>
              <w:t>Mean Annual</w:t>
            </w:r>
            <w:r w:rsidR="00BA0F44">
              <w:rPr>
                <w:rFonts w:ascii="Calibri" w:eastAsia="Times New Roman" w:hAnsi="Calibri" w:cs="Calibri"/>
                <w:color w:val="000000"/>
              </w:rPr>
              <w:t xml:space="preserve"> </w:t>
            </w:r>
            <w:r w:rsidR="002F67A9">
              <w:rPr>
                <w:rFonts w:ascii="Calibri" w:eastAsia="Times New Roman" w:hAnsi="Calibri" w:cs="Calibri"/>
                <w:color w:val="000000"/>
              </w:rPr>
              <w:t>Precipitation</w:t>
            </w:r>
          </w:p>
          <w:p w14:paraId="10A82B52" w14:textId="33CD2615" w:rsidR="002F67A9" w:rsidRPr="00D8444E" w:rsidRDefault="002F67A9" w:rsidP="00F85FFB">
            <w:pPr>
              <w:spacing w:after="0" w:line="240" w:lineRule="auto"/>
              <w:rPr>
                <w:rFonts w:ascii="Calibri" w:eastAsia="Times New Roman" w:hAnsi="Calibri" w:cs="Calibri"/>
                <w:color w:val="000000"/>
              </w:rPr>
            </w:pPr>
          </w:p>
        </w:tc>
        <w:tc>
          <w:tcPr>
            <w:tcW w:w="2066" w:type="dxa"/>
            <w:shd w:val="clear" w:color="auto" w:fill="auto"/>
            <w:noWrap/>
            <w:vAlign w:val="bottom"/>
            <w:hideMark/>
          </w:tcPr>
          <w:p w14:paraId="3691223F" w14:textId="3E91E634" w:rsidR="00D8444E" w:rsidRPr="00D8444E" w:rsidRDefault="00D46420" w:rsidP="00F85FFB">
            <w:pPr>
              <w:spacing w:after="0" w:line="240" w:lineRule="auto"/>
              <w:rPr>
                <w:rFonts w:ascii="Calibri" w:eastAsia="Times New Roman" w:hAnsi="Calibri" w:cs="Calibri"/>
                <w:color w:val="000000"/>
              </w:rPr>
            </w:pPr>
            <w:r>
              <w:rPr>
                <w:rFonts w:ascii="Calibri" w:eastAsia="Times New Roman" w:hAnsi="Calibri" w:cs="Calibri"/>
                <w:color w:val="000000"/>
              </w:rPr>
              <w:t>63%</w:t>
            </w:r>
          </w:p>
        </w:tc>
      </w:tr>
      <w:tr w:rsidR="00BA0F44" w:rsidRPr="00D8444E" w14:paraId="3FC7F937" w14:textId="77777777" w:rsidTr="445A55E1">
        <w:trPr>
          <w:trHeight w:val="242"/>
        </w:trPr>
        <w:tc>
          <w:tcPr>
            <w:tcW w:w="3185" w:type="dxa"/>
            <w:shd w:val="clear" w:color="auto" w:fill="auto"/>
            <w:noWrap/>
            <w:vAlign w:val="bottom"/>
          </w:tcPr>
          <w:p w14:paraId="2C817B9A" w14:textId="1D9BD3BC" w:rsidR="00BA0F44" w:rsidRPr="00D8444E" w:rsidRDefault="445A55E1" w:rsidP="00BA0F44">
            <w:pPr>
              <w:spacing w:after="0" w:line="240" w:lineRule="auto"/>
              <w:rPr>
                <w:rFonts w:ascii="Calibri" w:eastAsia="Times New Roman" w:hAnsi="Calibri" w:cs="Calibri"/>
                <w:color w:val="000000"/>
              </w:rPr>
            </w:pPr>
            <w:commentRangeStart w:id="218"/>
            <w:r w:rsidRPr="445A55E1">
              <w:rPr>
                <w:rFonts w:ascii="Calibri" w:eastAsia="Times New Roman" w:hAnsi="Calibri" w:cs="Calibri"/>
                <w:color w:val="000000" w:themeColor="text1"/>
              </w:rPr>
              <w:t xml:space="preserve">MSPDD5 </w:t>
            </w:r>
            <w:commentRangeEnd w:id="218"/>
            <w:r w:rsidR="00BA0F44">
              <w:rPr>
                <w:rStyle w:val="CommentReference"/>
              </w:rPr>
              <w:commentReference w:id="218"/>
            </w:r>
          </w:p>
        </w:tc>
        <w:tc>
          <w:tcPr>
            <w:tcW w:w="4304" w:type="dxa"/>
          </w:tcPr>
          <w:p w14:paraId="7E6F9E94" w14:textId="765A98A4" w:rsidR="00BA0F44" w:rsidRPr="00D8444E" w:rsidRDefault="004F7B20" w:rsidP="00BA0F44">
            <w:pPr>
              <w:spacing w:after="0" w:line="240" w:lineRule="auto"/>
              <w:rPr>
                <w:rFonts w:ascii="Calibri" w:eastAsia="Times New Roman" w:hAnsi="Calibri" w:cs="Calibri"/>
                <w:color w:val="000000"/>
              </w:rPr>
            </w:pPr>
            <w:r>
              <w:rPr>
                <w:rFonts w:ascii="Calibri" w:eastAsia="Times New Roman" w:hAnsi="Calibri" w:cs="Calibri"/>
                <w:color w:val="000000"/>
              </w:rPr>
              <w:t>Mean Summer Precipitation</w:t>
            </w:r>
            <w:r w:rsidR="00703FA2">
              <w:rPr>
                <w:rFonts w:ascii="Calibri" w:eastAsia="Times New Roman" w:hAnsi="Calibri" w:cs="Calibri"/>
                <w:color w:val="000000"/>
              </w:rPr>
              <w:t xml:space="preserve"> </w:t>
            </w:r>
            <w:proofErr w:type="gramStart"/>
            <w:r w:rsidR="00703FA2">
              <w:rPr>
                <w:rFonts w:ascii="Calibri" w:eastAsia="Times New Roman" w:hAnsi="Calibri" w:cs="Calibri"/>
                <w:color w:val="000000"/>
              </w:rPr>
              <w:t>MSP)</w:t>
            </w:r>
            <w:r>
              <w:rPr>
                <w:rFonts w:ascii="Calibri" w:eastAsia="Times New Roman" w:hAnsi="Calibri" w:cs="Calibri"/>
                <w:color w:val="000000"/>
              </w:rPr>
              <w:t>*</w:t>
            </w:r>
            <w:proofErr w:type="gramEnd"/>
            <w:r w:rsidR="00703FA2">
              <w:rPr>
                <w:rFonts w:ascii="Calibri" w:eastAsia="Times New Roman" w:hAnsi="Calibri" w:cs="Calibri"/>
                <w:color w:val="000000"/>
              </w:rPr>
              <w:t>D</w:t>
            </w:r>
            <w:r w:rsidR="004449BD">
              <w:rPr>
                <w:rFonts w:ascii="Calibri" w:eastAsia="Times New Roman" w:hAnsi="Calibri" w:cs="Calibri"/>
                <w:color w:val="000000"/>
              </w:rPr>
              <w:t xml:space="preserve">ays with </w:t>
            </w:r>
            <w:r w:rsidR="004E34E2">
              <w:rPr>
                <w:rFonts w:ascii="Calibri" w:eastAsia="Times New Roman" w:hAnsi="Calibri" w:cs="Calibri"/>
                <w:color w:val="000000"/>
              </w:rPr>
              <w:t>Degree</w:t>
            </w:r>
            <w:r w:rsidR="004449BD">
              <w:rPr>
                <w:rFonts w:ascii="Calibri" w:eastAsia="Times New Roman" w:hAnsi="Calibri" w:cs="Calibri"/>
                <w:color w:val="000000"/>
              </w:rPr>
              <w:t xml:space="preserve"> warmer </w:t>
            </w:r>
            <w:r w:rsidR="004E34E2">
              <w:rPr>
                <w:rFonts w:ascii="Calibri" w:eastAsia="Times New Roman" w:hAnsi="Calibri" w:cs="Calibri"/>
                <w:color w:val="000000"/>
              </w:rPr>
              <w:t>than 5  ˚C (</w:t>
            </w:r>
            <w:r w:rsidR="00EB2A41">
              <w:rPr>
                <w:rFonts w:ascii="Calibri" w:eastAsia="Times New Roman" w:hAnsi="Calibri" w:cs="Calibri"/>
                <w:color w:val="000000"/>
              </w:rPr>
              <w:t>DD5</w:t>
            </w:r>
            <w:r w:rsidR="004E34E2">
              <w:rPr>
                <w:rFonts w:ascii="Calibri" w:eastAsia="Times New Roman" w:hAnsi="Calibri" w:cs="Calibri"/>
                <w:color w:val="000000"/>
              </w:rPr>
              <w:t>)</w:t>
            </w:r>
            <w:r w:rsidR="00EB2A41">
              <w:rPr>
                <w:rFonts w:ascii="Calibri" w:eastAsia="Times New Roman" w:hAnsi="Calibri" w:cs="Calibri"/>
                <w:color w:val="000000"/>
              </w:rPr>
              <w:t>/1000</w:t>
            </w:r>
          </w:p>
        </w:tc>
        <w:tc>
          <w:tcPr>
            <w:tcW w:w="2066" w:type="dxa"/>
            <w:shd w:val="clear" w:color="auto" w:fill="auto"/>
            <w:noWrap/>
            <w:vAlign w:val="bottom"/>
          </w:tcPr>
          <w:p w14:paraId="1B239997" w14:textId="55F73D3E" w:rsidR="00BA0F44" w:rsidRPr="00D8444E" w:rsidRDefault="00D46420" w:rsidP="00BA0F44">
            <w:pPr>
              <w:spacing w:after="0" w:line="240" w:lineRule="auto"/>
              <w:rPr>
                <w:rFonts w:ascii="Calibri" w:eastAsia="Times New Roman" w:hAnsi="Calibri" w:cs="Calibri"/>
                <w:color w:val="000000"/>
              </w:rPr>
            </w:pPr>
            <w:r>
              <w:rPr>
                <w:rFonts w:ascii="Calibri" w:eastAsia="Times New Roman" w:hAnsi="Calibri" w:cs="Calibri"/>
                <w:color w:val="000000"/>
              </w:rPr>
              <w:t>12%</w:t>
            </w:r>
          </w:p>
        </w:tc>
      </w:tr>
      <w:tr w:rsidR="00BA0F44" w:rsidRPr="00D8444E" w14:paraId="20CACE42" w14:textId="77777777" w:rsidTr="445A55E1">
        <w:trPr>
          <w:trHeight w:val="242"/>
        </w:trPr>
        <w:tc>
          <w:tcPr>
            <w:tcW w:w="3185" w:type="dxa"/>
            <w:shd w:val="clear" w:color="auto" w:fill="auto"/>
            <w:noWrap/>
            <w:vAlign w:val="bottom"/>
            <w:hideMark/>
          </w:tcPr>
          <w:p w14:paraId="3E113288" w14:textId="46F2AFE8" w:rsidR="00BA0F44" w:rsidRPr="00D8444E" w:rsidRDefault="00BA0F44" w:rsidP="00BA0F44">
            <w:pPr>
              <w:spacing w:after="0" w:line="240" w:lineRule="auto"/>
              <w:rPr>
                <w:rFonts w:ascii="Calibri" w:eastAsia="Times New Roman" w:hAnsi="Calibri" w:cs="Calibri"/>
                <w:color w:val="000000"/>
              </w:rPr>
            </w:pPr>
            <w:r w:rsidRPr="00D8444E">
              <w:rPr>
                <w:rFonts w:ascii="Calibri" w:eastAsia="Times New Roman" w:hAnsi="Calibri" w:cs="Calibri"/>
                <w:color w:val="000000"/>
              </w:rPr>
              <w:t>M</w:t>
            </w:r>
            <w:r w:rsidR="00EB2A41">
              <w:rPr>
                <w:rFonts w:ascii="Calibri" w:eastAsia="Times New Roman" w:hAnsi="Calibri" w:cs="Calibri"/>
                <w:color w:val="000000"/>
              </w:rPr>
              <w:t>ean Summer Precipitation (MSP)</w:t>
            </w:r>
          </w:p>
        </w:tc>
        <w:tc>
          <w:tcPr>
            <w:tcW w:w="4304" w:type="dxa"/>
          </w:tcPr>
          <w:p w14:paraId="6BEEC569" w14:textId="72D60181" w:rsidR="00BA0F44" w:rsidRPr="00D8444E" w:rsidRDefault="00BA0F44" w:rsidP="00F85FFB">
            <w:pPr>
              <w:spacing w:after="0" w:line="240" w:lineRule="auto"/>
              <w:rPr>
                <w:rFonts w:ascii="Calibri" w:eastAsia="Times New Roman" w:hAnsi="Calibri" w:cs="Calibri"/>
                <w:color w:val="000000"/>
              </w:rPr>
            </w:pPr>
          </w:p>
        </w:tc>
        <w:tc>
          <w:tcPr>
            <w:tcW w:w="2066" w:type="dxa"/>
            <w:shd w:val="clear" w:color="auto" w:fill="auto"/>
            <w:noWrap/>
            <w:vAlign w:val="bottom"/>
            <w:hideMark/>
          </w:tcPr>
          <w:p w14:paraId="34CC6851" w14:textId="6631E869" w:rsidR="00BA0F44" w:rsidRPr="00D8444E" w:rsidRDefault="00D46420" w:rsidP="00F85FFB">
            <w:pPr>
              <w:spacing w:after="0" w:line="240" w:lineRule="auto"/>
              <w:rPr>
                <w:rFonts w:ascii="Calibri" w:eastAsia="Times New Roman" w:hAnsi="Calibri" w:cs="Calibri"/>
                <w:color w:val="000000"/>
              </w:rPr>
            </w:pPr>
            <w:r>
              <w:rPr>
                <w:rFonts w:ascii="Calibri" w:eastAsia="Times New Roman" w:hAnsi="Calibri" w:cs="Calibri"/>
                <w:color w:val="000000"/>
              </w:rPr>
              <w:t>5%</w:t>
            </w:r>
          </w:p>
        </w:tc>
      </w:tr>
      <w:tr w:rsidR="00CC736E" w:rsidRPr="00D8444E" w14:paraId="18C484DC" w14:textId="77777777" w:rsidTr="445A55E1">
        <w:trPr>
          <w:trHeight w:val="242"/>
        </w:trPr>
        <w:tc>
          <w:tcPr>
            <w:tcW w:w="31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3FE1EF" w14:textId="77777777" w:rsidR="00BA0F44" w:rsidRPr="00D8444E" w:rsidRDefault="00BA0F44" w:rsidP="00BA0F44">
            <w:pPr>
              <w:spacing w:after="0" w:line="240" w:lineRule="auto"/>
              <w:rPr>
                <w:rFonts w:ascii="Calibri" w:eastAsia="Times New Roman" w:hAnsi="Calibri" w:cs="Calibri"/>
                <w:color w:val="000000"/>
              </w:rPr>
            </w:pPr>
            <w:r w:rsidRPr="00D8444E">
              <w:rPr>
                <w:rFonts w:ascii="Calibri" w:eastAsia="Times New Roman" w:hAnsi="Calibri" w:cs="Calibri"/>
                <w:color w:val="000000"/>
              </w:rPr>
              <w:t xml:space="preserve">Clay </w:t>
            </w:r>
            <w:r>
              <w:rPr>
                <w:rFonts w:ascii="Calibri" w:eastAsia="Times New Roman" w:hAnsi="Calibri" w:cs="Calibri"/>
                <w:color w:val="000000"/>
              </w:rPr>
              <w:t xml:space="preserve"> </w:t>
            </w:r>
          </w:p>
        </w:tc>
        <w:tc>
          <w:tcPr>
            <w:tcW w:w="4304" w:type="dxa"/>
            <w:tcBorders>
              <w:top w:val="single" w:sz="4" w:space="0" w:color="auto"/>
              <w:left w:val="single" w:sz="4" w:space="0" w:color="auto"/>
              <w:bottom w:val="single" w:sz="4" w:space="0" w:color="auto"/>
              <w:right w:val="single" w:sz="4" w:space="0" w:color="auto"/>
            </w:tcBorders>
          </w:tcPr>
          <w:p w14:paraId="13CB578F" w14:textId="77777777" w:rsidR="00BA0F44" w:rsidRPr="00D8444E" w:rsidRDefault="00BA0F44" w:rsidP="00BA0F44">
            <w:pPr>
              <w:spacing w:after="0" w:line="240" w:lineRule="auto"/>
              <w:rPr>
                <w:rFonts w:ascii="Calibri" w:eastAsia="Times New Roman" w:hAnsi="Calibri" w:cs="Calibri"/>
                <w:color w:val="000000"/>
              </w:rPr>
            </w:pPr>
          </w:p>
        </w:tc>
        <w:tc>
          <w:tcPr>
            <w:tcW w:w="20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EAB23B" w14:textId="7763379A" w:rsidR="00BA0F44" w:rsidRPr="00D8444E" w:rsidRDefault="00D46420" w:rsidP="00BA0F44">
            <w:pPr>
              <w:spacing w:after="0" w:line="240" w:lineRule="auto"/>
              <w:rPr>
                <w:rFonts w:ascii="Calibri" w:eastAsia="Times New Roman" w:hAnsi="Calibri" w:cs="Calibri"/>
                <w:color w:val="000000"/>
              </w:rPr>
            </w:pPr>
            <w:r>
              <w:rPr>
                <w:rFonts w:ascii="Calibri" w:eastAsia="Times New Roman" w:hAnsi="Calibri" w:cs="Calibri"/>
                <w:color w:val="000000"/>
              </w:rPr>
              <w:t>8%</w:t>
            </w:r>
          </w:p>
        </w:tc>
      </w:tr>
      <w:tr w:rsidR="00CC736E" w:rsidRPr="00D8444E" w14:paraId="417ED1ED" w14:textId="77777777" w:rsidTr="445A55E1">
        <w:trPr>
          <w:trHeight w:val="242"/>
        </w:trPr>
        <w:tc>
          <w:tcPr>
            <w:tcW w:w="31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FB1E64" w14:textId="77777777" w:rsidR="00E22B1D" w:rsidRPr="00D8444E" w:rsidRDefault="00E22B1D" w:rsidP="00CD1E22">
            <w:pPr>
              <w:spacing w:after="0" w:line="240" w:lineRule="auto"/>
              <w:rPr>
                <w:rFonts w:ascii="Calibri" w:eastAsia="Times New Roman" w:hAnsi="Calibri" w:cs="Calibri"/>
                <w:color w:val="000000"/>
              </w:rPr>
            </w:pPr>
            <w:r w:rsidRPr="00D8444E">
              <w:rPr>
                <w:rFonts w:ascii="Calibri" w:eastAsia="Times New Roman" w:hAnsi="Calibri" w:cs="Calibri"/>
                <w:color w:val="000000"/>
              </w:rPr>
              <w:t xml:space="preserve">pH    </w:t>
            </w:r>
          </w:p>
        </w:tc>
        <w:tc>
          <w:tcPr>
            <w:tcW w:w="4304" w:type="dxa"/>
            <w:tcBorders>
              <w:top w:val="single" w:sz="4" w:space="0" w:color="auto"/>
              <w:left w:val="single" w:sz="4" w:space="0" w:color="auto"/>
              <w:bottom w:val="single" w:sz="4" w:space="0" w:color="auto"/>
              <w:right w:val="single" w:sz="4" w:space="0" w:color="auto"/>
            </w:tcBorders>
          </w:tcPr>
          <w:p w14:paraId="0CC9901D" w14:textId="77777777" w:rsidR="00E22B1D" w:rsidRPr="00D8444E" w:rsidRDefault="00E22B1D" w:rsidP="00CD1E22">
            <w:pPr>
              <w:spacing w:after="0" w:line="240" w:lineRule="auto"/>
              <w:rPr>
                <w:rFonts w:ascii="Calibri" w:eastAsia="Times New Roman" w:hAnsi="Calibri" w:cs="Calibri"/>
                <w:color w:val="000000"/>
              </w:rPr>
            </w:pPr>
          </w:p>
        </w:tc>
        <w:tc>
          <w:tcPr>
            <w:tcW w:w="20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AA5B57" w14:textId="3EEBC9C9" w:rsidR="00E22B1D" w:rsidRPr="00D8444E" w:rsidRDefault="00D46420" w:rsidP="00CD1E22">
            <w:pPr>
              <w:spacing w:after="0" w:line="240" w:lineRule="auto"/>
              <w:rPr>
                <w:rFonts w:ascii="Calibri" w:eastAsia="Times New Roman" w:hAnsi="Calibri" w:cs="Calibri"/>
                <w:color w:val="000000"/>
              </w:rPr>
            </w:pPr>
            <w:r>
              <w:rPr>
                <w:rFonts w:ascii="Calibri" w:eastAsia="Times New Roman" w:hAnsi="Calibri" w:cs="Calibri"/>
                <w:color w:val="000000"/>
              </w:rPr>
              <w:t>6%</w:t>
            </w:r>
          </w:p>
        </w:tc>
      </w:tr>
      <w:tr w:rsidR="00CC736E" w:rsidRPr="00D8444E" w14:paraId="72A1B699" w14:textId="77777777" w:rsidTr="445A55E1">
        <w:tblPrEx>
          <w:tblW w:w="95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19" w:author="Hart,Sarah" w:date="2023-06-01T16:37:00Z">
            <w:tblPrEx>
              <w:tblW w:w="95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trPrChange w:id="220" w:author="Hart,Sarah" w:date="2023-06-01T16:37:00Z">
            <w:trPr>
              <w:gridBefore w:val="1"/>
              <w:trHeight w:val="242"/>
            </w:trPr>
          </w:trPrChange>
        </w:trPr>
        <w:tc>
          <w:tcPr>
            <w:tcW w:w="3185"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221" w:author="Hart,Sarah" w:date="2023-06-01T16:37:00Z">
              <w:tcPr>
                <w:tcW w:w="3185"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tcPrChange>
          </w:tcPr>
          <w:p w14:paraId="4B9CFD8E" w14:textId="6AA2F974" w:rsidR="00675226" w:rsidRPr="00D8444E" w:rsidRDefault="00E22B1D" w:rsidP="00CD1E22">
            <w:pPr>
              <w:spacing w:after="0" w:line="240" w:lineRule="auto"/>
              <w:rPr>
                <w:rFonts w:ascii="Calibri" w:eastAsia="Times New Roman" w:hAnsi="Calibri" w:cs="Calibri"/>
                <w:color w:val="000000"/>
              </w:rPr>
            </w:pPr>
            <w:r w:rsidRPr="00D8444E">
              <w:rPr>
                <w:rFonts w:ascii="Calibri" w:eastAsia="Times New Roman" w:hAnsi="Calibri" w:cs="Calibri"/>
                <w:color w:val="000000"/>
              </w:rPr>
              <w:t xml:space="preserve">om    </w:t>
            </w:r>
          </w:p>
        </w:tc>
        <w:tc>
          <w:tcPr>
            <w:tcW w:w="4304" w:type="dxa"/>
            <w:tcBorders>
              <w:top w:val="single" w:sz="4" w:space="0" w:color="auto"/>
              <w:left w:val="single" w:sz="4" w:space="0" w:color="auto"/>
              <w:bottom w:val="single" w:sz="4" w:space="0" w:color="auto"/>
              <w:right w:val="single" w:sz="4" w:space="0" w:color="auto"/>
            </w:tcBorders>
            <w:tcPrChange w:id="222" w:author="Hart,Sarah" w:date="2023-06-01T16:37:00Z">
              <w:tcPr>
                <w:tcW w:w="4304" w:type="dxa"/>
                <w:gridSpan w:val="2"/>
                <w:tcBorders>
                  <w:top w:val="single" w:sz="4" w:space="0" w:color="auto"/>
                  <w:left w:val="single" w:sz="4" w:space="0" w:color="auto"/>
                  <w:bottom w:val="single" w:sz="4" w:space="0" w:color="auto"/>
                  <w:right w:val="single" w:sz="4" w:space="0" w:color="auto"/>
                </w:tcBorders>
              </w:tcPr>
            </w:tcPrChange>
          </w:tcPr>
          <w:p w14:paraId="60B8107E" w14:textId="59B70D0B" w:rsidR="00E22B1D" w:rsidRPr="00D8444E" w:rsidRDefault="00C64474" w:rsidP="00CD1E22">
            <w:pPr>
              <w:spacing w:after="0" w:line="240" w:lineRule="auto"/>
              <w:rPr>
                <w:rFonts w:ascii="Calibri" w:eastAsia="Times New Roman" w:hAnsi="Calibri" w:cs="Calibri"/>
                <w:color w:val="000000"/>
              </w:rPr>
            </w:pPr>
            <w:r>
              <w:rPr>
                <w:rFonts w:ascii="Calibri" w:eastAsia="Times New Roman" w:hAnsi="Calibri" w:cs="Calibri"/>
                <w:color w:val="000000"/>
              </w:rPr>
              <w:t>Organic Matter in Soil</w:t>
            </w:r>
          </w:p>
        </w:tc>
        <w:tc>
          <w:tcPr>
            <w:tcW w:w="206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223" w:author="Hart,Sarah" w:date="2023-06-01T16:37:00Z">
              <w:tcPr>
                <w:tcW w:w="2066"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tcPrChange>
          </w:tcPr>
          <w:p w14:paraId="105D9ECC" w14:textId="47ED5174" w:rsidR="00E22B1D" w:rsidRPr="00D8444E" w:rsidRDefault="00D46420" w:rsidP="00CD1E22">
            <w:pPr>
              <w:spacing w:after="0" w:line="240" w:lineRule="auto"/>
              <w:rPr>
                <w:rFonts w:ascii="Calibri" w:eastAsia="Times New Roman" w:hAnsi="Calibri" w:cs="Calibri"/>
                <w:color w:val="000000"/>
              </w:rPr>
            </w:pPr>
            <w:r>
              <w:rPr>
                <w:rFonts w:ascii="Calibri" w:eastAsia="Times New Roman" w:hAnsi="Calibri" w:cs="Calibri"/>
                <w:color w:val="000000"/>
              </w:rPr>
              <w:t>5%</w:t>
            </w:r>
          </w:p>
        </w:tc>
      </w:tr>
    </w:tbl>
    <w:p w14:paraId="1B0AEA98" w14:textId="6B147974" w:rsidR="00675226" w:rsidRDefault="00675226" w:rsidP="556BF0BF">
      <w:pPr>
        <w:spacing w:line="360" w:lineRule="auto"/>
        <w:rPr>
          <w:noProof/>
        </w:rPr>
      </w:pPr>
    </w:p>
    <w:p w14:paraId="50272932" w14:textId="77777777" w:rsidR="000B193E" w:rsidRDefault="000B193E" w:rsidP="556BF0BF">
      <w:pPr>
        <w:spacing w:line="360" w:lineRule="auto"/>
        <w:rPr>
          <w:noProof/>
        </w:rPr>
      </w:pPr>
    </w:p>
    <w:p w14:paraId="5B5316FE" w14:textId="1DA5F47A" w:rsidR="000B193E" w:rsidRDefault="000B193E" w:rsidP="556BF0BF">
      <w:pPr>
        <w:spacing w:line="360" w:lineRule="auto"/>
        <w:rPr>
          <w:noProof/>
        </w:rPr>
      </w:pPr>
      <w:commentRangeStart w:id="224"/>
      <w:commentRangeStart w:id="225"/>
      <w:r>
        <w:rPr>
          <w:noProof/>
        </w:rPr>
        <w:lastRenderedPageBreak/>
        <w:drawing>
          <wp:inline distT="0" distB="0" distL="0" distR="0" wp14:anchorId="02A0BCDF" wp14:editId="6B7A749A">
            <wp:extent cx="4444779" cy="2218414"/>
            <wp:effectExtent l="0" t="0" r="13335" b="10795"/>
            <wp:docPr id="7" name="Chart 7">
              <a:extLst xmlns:a="http://schemas.openxmlformats.org/drawingml/2006/main">
                <a:ext uri="{FF2B5EF4-FFF2-40B4-BE49-F238E27FC236}">
                  <a16:creationId xmlns:a16="http://schemas.microsoft.com/office/drawing/2014/main" id="{CFA308CC-8207-B356-1C32-8C962A4CAD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commentRangeEnd w:id="224"/>
      <w:r>
        <w:rPr>
          <w:rStyle w:val="CommentReference"/>
        </w:rPr>
        <w:commentReference w:id="224"/>
      </w:r>
    </w:p>
    <w:p w14:paraId="3D529908" w14:textId="4CB0EAD7" w:rsidR="004421CA" w:rsidRDefault="445A55E1" w:rsidP="556BF0BF">
      <w:pPr>
        <w:spacing w:line="360" w:lineRule="auto"/>
        <w:rPr>
          <w:noProof/>
        </w:rPr>
      </w:pPr>
      <w:r w:rsidRPr="445A55E1">
        <w:rPr>
          <w:noProof/>
        </w:rPr>
        <w:t>Figure</w:t>
      </w:r>
      <w:ins w:id="226" w:author="Hart,Sarah" w:date="2023-06-01T13:59:00Z">
        <w:r w:rsidRPr="445A55E1">
          <w:rPr>
            <w:noProof/>
          </w:rPr>
          <w:t xml:space="preserve"> </w:t>
        </w:r>
      </w:ins>
      <w:r w:rsidRPr="445A55E1">
        <w:rPr>
          <w:noProof/>
        </w:rPr>
        <w:t>2</w:t>
      </w:r>
      <w:ins w:id="227" w:author="Hart,Sarah" w:date="2023-06-01T13:59:00Z">
        <w:r w:rsidRPr="445A55E1">
          <w:rPr>
            <w:noProof/>
          </w:rPr>
          <w:t xml:space="preserve">: </w:t>
        </w:r>
      </w:ins>
      <w:del w:id="228" w:author="Hart,Sarah" w:date="2023-06-01T13:59:00Z">
        <w:r w:rsidR="00C96862" w:rsidRPr="445A55E1" w:rsidDel="445A55E1">
          <w:rPr>
            <w:noProof/>
          </w:rPr>
          <w:delText xml:space="preserve">, </w:delText>
        </w:r>
      </w:del>
      <w:r w:rsidRPr="445A55E1">
        <w:rPr>
          <w:noProof/>
        </w:rPr>
        <w:t>Variance Inflation Factor for the six predictor variables.</w:t>
      </w:r>
      <w:commentRangeEnd w:id="225"/>
      <w:r w:rsidR="00C96862">
        <w:rPr>
          <w:rStyle w:val="CommentReference"/>
        </w:rPr>
        <w:commentReference w:id="225"/>
      </w:r>
    </w:p>
    <w:p w14:paraId="6D97F200" w14:textId="59808049" w:rsidR="009A17A8" w:rsidRDefault="00FA7D43" w:rsidP="556BF0BF">
      <w:pPr>
        <w:spacing w:line="360" w:lineRule="auto"/>
        <w:rPr>
          <w:i/>
          <w:iCs/>
          <w:noProof/>
        </w:rPr>
      </w:pPr>
      <w:r w:rsidRPr="00C337AE">
        <w:rPr>
          <w:i/>
          <w:iCs/>
          <w:noProof/>
        </w:rPr>
        <w:t xml:space="preserve">Aspen </w:t>
      </w:r>
      <w:r w:rsidR="004C0C7E">
        <w:rPr>
          <w:i/>
          <w:iCs/>
          <w:noProof/>
        </w:rPr>
        <w:t>Presence</w:t>
      </w:r>
      <w:r w:rsidR="00513683">
        <w:rPr>
          <w:i/>
          <w:iCs/>
          <w:noProof/>
        </w:rPr>
        <w:t xml:space="preserve"> </w:t>
      </w:r>
      <w:r w:rsidR="00C337AE" w:rsidRPr="00C337AE">
        <w:rPr>
          <w:i/>
          <w:iCs/>
          <w:noProof/>
        </w:rPr>
        <w:t xml:space="preserve">in </w:t>
      </w:r>
      <w:r w:rsidR="009A17A8" w:rsidRPr="00C337AE">
        <w:rPr>
          <w:i/>
          <w:iCs/>
          <w:noProof/>
        </w:rPr>
        <w:t xml:space="preserve">Response </w:t>
      </w:r>
      <w:r w:rsidR="00C337AE" w:rsidRPr="00C337AE">
        <w:rPr>
          <w:i/>
          <w:iCs/>
          <w:noProof/>
        </w:rPr>
        <w:t>to Predictor Variables</w:t>
      </w:r>
      <w:r w:rsidR="00C96663" w:rsidRPr="00C337AE">
        <w:rPr>
          <w:i/>
          <w:iCs/>
          <w:noProof/>
        </w:rPr>
        <w:t xml:space="preserve"> </w:t>
      </w:r>
    </w:p>
    <w:p w14:paraId="40D96470" w14:textId="53F226C2" w:rsidR="00C372C0" w:rsidRPr="00C372C0" w:rsidRDefault="445A55E1" w:rsidP="445A55E1">
      <w:pPr>
        <w:spacing w:line="360" w:lineRule="auto"/>
        <w:rPr>
          <w:noProof/>
        </w:rPr>
      </w:pPr>
      <w:commentRangeStart w:id="229"/>
      <w:commentRangeStart w:id="230"/>
      <w:r w:rsidRPr="445A55E1">
        <w:rPr>
          <w:noProof/>
        </w:rPr>
        <w:t>Prediction of aspen occurance and distrubution is dependent to each predictor vairable at particular range on quantity</w:t>
      </w:r>
      <w:commentRangeEnd w:id="229"/>
      <w:r w:rsidR="00DE1543">
        <w:rPr>
          <w:rStyle w:val="CommentReference"/>
        </w:rPr>
        <w:commentReference w:id="229"/>
      </w:r>
      <w:ins w:id="231" w:author="Hart,Sarah" w:date="2023-06-01T13:58:00Z">
        <w:r w:rsidRPr="445A55E1">
          <w:rPr>
            <w:noProof/>
          </w:rPr>
          <w:t xml:space="preserve"> (Fi</w:t>
        </w:r>
      </w:ins>
      <w:ins w:id="232" w:author="Hart,Sarah" w:date="2023-06-01T13:59:00Z">
        <w:r w:rsidRPr="445A55E1">
          <w:rPr>
            <w:noProof/>
          </w:rPr>
          <w:t>g. 3)</w:t>
        </w:r>
      </w:ins>
      <w:r w:rsidRPr="445A55E1">
        <w:rPr>
          <w:noProof/>
        </w:rPr>
        <w:t>.</w:t>
      </w:r>
      <w:commentRangeEnd w:id="230"/>
      <w:r w:rsidR="00DE1543">
        <w:rPr>
          <w:rStyle w:val="CommentReference"/>
        </w:rPr>
        <w:commentReference w:id="230"/>
      </w:r>
      <w:r w:rsidRPr="445A55E1">
        <w:rPr>
          <w:noProof/>
        </w:rPr>
        <w:t xml:space="preserve"> </w:t>
      </w:r>
      <w:del w:id="233" w:author="Hart,Sarah" w:date="2023-06-01T14:00:00Z">
        <w:r w:rsidR="00DE1543" w:rsidRPr="445A55E1" w:rsidDel="445A55E1">
          <w:rPr>
            <w:noProof/>
          </w:rPr>
          <w:delText>This relationship is shown by the response curve in figure 3.</w:delText>
        </w:r>
      </w:del>
      <w:r w:rsidRPr="445A55E1">
        <w:rPr>
          <w:noProof/>
        </w:rPr>
        <w:t xml:space="preserve"> </w:t>
      </w:r>
      <w:del w:id="234" w:author="Hart,Sarah" w:date="2023-06-01T16:43:00Z">
        <w:r w:rsidR="00DE1543" w:rsidRPr="445A55E1" w:rsidDel="445A55E1">
          <w:rPr>
            <w:noProof/>
          </w:rPr>
          <w:delText xml:space="preserve">It is </w:delText>
        </w:r>
      </w:del>
      <w:ins w:id="235" w:author="Hart,Sarah" w:date="2023-06-01T16:43:00Z">
        <w:r w:rsidRPr="445A55E1">
          <w:rPr>
            <w:noProof/>
          </w:rPr>
          <w:t>Notably</w:t>
        </w:r>
      </w:ins>
      <w:ins w:id="236" w:author="Hart,Sarah" w:date="2023-06-01T16:44:00Z">
        <w:r w:rsidRPr="445A55E1">
          <w:rPr>
            <w:noProof/>
          </w:rPr>
          <w:t xml:space="preserve">, the probability of aspen occurnece was </w:t>
        </w:r>
      </w:ins>
      <w:r w:rsidRPr="445A55E1">
        <w:rPr>
          <w:noProof/>
        </w:rPr>
        <w:t>predicted to be higher when th</w:t>
      </w:r>
      <w:del w:id="237" w:author="Hart,Sarah" w:date="2023-06-01T16:44:00Z">
        <w:r w:rsidR="00DE1543" w:rsidRPr="445A55E1" w:rsidDel="445A55E1">
          <w:rPr>
            <w:noProof/>
          </w:rPr>
          <w:delText xml:space="preserve">e climate variables, </w:delText>
        </w:r>
      </w:del>
      <w:r w:rsidRPr="445A55E1">
        <w:rPr>
          <w:noProof/>
        </w:rPr>
        <w:t>annual dryness index (ADI) ranges from  0.025 to 0.07; interaction of summer precipitation and temperature (MSPDD5) ranges from 200 to 500 and mean summer precipitation (MSP) from</w:t>
      </w:r>
      <w:commentRangeStart w:id="238"/>
      <w:r w:rsidRPr="445A55E1">
        <w:rPr>
          <w:noProof/>
        </w:rPr>
        <w:t xml:space="preserve"> 200 to 400</w:t>
      </w:r>
      <w:commentRangeEnd w:id="238"/>
      <w:r w:rsidR="00DE1543">
        <w:rPr>
          <w:rStyle w:val="CommentReference"/>
        </w:rPr>
        <w:commentReference w:id="238"/>
      </w:r>
      <w:r w:rsidRPr="445A55E1">
        <w:rPr>
          <w:noProof/>
        </w:rPr>
        <w:t>. For soil variable, aspen florishes well with soil containing clay form 10</w:t>
      </w:r>
      <w:del w:id="239" w:author="Hart,Sarah" w:date="2023-06-01T16:45:00Z">
        <w:r w:rsidR="00DE1543" w:rsidRPr="445A55E1" w:rsidDel="445A55E1">
          <w:rPr>
            <w:noProof/>
          </w:rPr>
          <w:delText xml:space="preserve"> </w:delText>
        </w:r>
      </w:del>
      <w:del w:id="240" w:author="Hart,Sarah" w:date="2023-06-01T16:46:00Z">
        <w:r w:rsidR="00DE1543" w:rsidRPr="445A55E1" w:rsidDel="445A55E1">
          <w:rPr>
            <w:noProof/>
          </w:rPr>
          <w:delText xml:space="preserve">% </w:delText>
        </w:r>
      </w:del>
      <w:r w:rsidRPr="445A55E1">
        <w:rPr>
          <w:noProof/>
        </w:rPr>
        <w:t>to 30</w:t>
      </w:r>
      <w:del w:id="241" w:author="Hart,Sarah" w:date="2023-06-01T16:46:00Z">
        <w:r w:rsidR="00DE1543" w:rsidRPr="445A55E1" w:rsidDel="445A55E1">
          <w:rPr>
            <w:noProof/>
          </w:rPr>
          <w:delText xml:space="preserve"> </w:delText>
        </w:r>
      </w:del>
      <w:r w:rsidRPr="445A55E1">
        <w:rPr>
          <w:noProof/>
        </w:rPr>
        <w:t>%, pH ranging from 5.5 to 7</w:t>
      </w:r>
      <w:ins w:id="242" w:author="Hart,Sarah" w:date="2023-06-01T16:46:00Z">
        <w:r w:rsidRPr="445A55E1">
          <w:rPr>
            <w:noProof/>
          </w:rPr>
          <w:t>,</w:t>
        </w:r>
      </w:ins>
      <w:r w:rsidRPr="445A55E1">
        <w:rPr>
          <w:noProof/>
        </w:rPr>
        <w:t xml:space="preserve"> and organic matter contain from 0.5 % to 1.5 %.</w:t>
      </w:r>
    </w:p>
    <w:p w14:paraId="5E998F91" w14:textId="6F1612DD" w:rsidR="002A1C11" w:rsidRDefault="445A55E1" w:rsidP="556BF0BF">
      <w:pPr>
        <w:spacing w:line="360" w:lineRule="auto"/>
      </w:pPr>
      <w:r w:rsidRPr="445A55E1">
        <w:rPr>
          <w:noProof/>
        </w:rPr>
        <w:lastRenderedPageBreak/>
        <w:t xml:space="preserve"> </w:t>
      </w:r>
      <w:commentRangeStart w:id="243"/>
      <w:commentRangeStart w:id="244"/>
      <w:commentRangeStart w:id="245"/>
      <w:commentRangeStart w:id="246"/>
      <w:commentRangeStart w:id="247"/>
      <w:commentRangeStart w:id="248"/>
      <w:r w:rsidR="00C372C0">
        <w:rPr>
          <w:noProof/>
        </w:rPr>
        <w:drawing>
          <wp:inline distT="0" distB="0" distL="0" distR="0" wp14:anchorId="061B0610" wp14:editId="1CD53CC4">
            <wp:extent cx="5025222" cy="6583260"/>
            <wp:effectExtent l="0" t="0" r="4445" b="825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025222" cy="6583260"/>
                    </a:xfrm>
                    <a:prstGeom prst="rect">
                      <a:avLst/>
                    </a:prstGeom>
                  </pic:spPr>
                </pic:pic>
              </a:graphicData>
            </a:graphic>
          </wp:inline>
        </w:drawing>
      </w:r>
      <w:commentRangeEnd w:id="243"/>
      <w:r w:rsidR="00C372C0">
        <w:rPr>
          <w:rStyle w:val="CommentReference"/>
        </w:rPr>
        <w:commentReference w:id="243"/>
      </w:r>
      <w:commentRangeEnd w:id="244"/>
      <w:r w:rsidR="00C372C0">
        <w:rPr>
          <w:rStyle w:val="CommentReference"/>
        </w:rPr>
        <w:commentReference w:id="244"/>
      </w:r>
      <w:commentRangeEnd w:id="245"/>
      <w:r w:rsidR="00C372C0">
        <w:rPr>
          <w:rStyle w:val="CommentReference"/>
        </w:rPr>
        <w:commentReference w:id="245"/>
      </w:r>
      <w:commentRangeEnd w:id="246"/>
      <w:r w:rsidR="00C372C0">
        <w:rPr>
          <w:rStyle w:val="CommentReference"/>
        </w:rPr>
        <w:commentReference w:id="246"/>
      </w:r>
      <w:commentRangeEnd w:id="247"/>
      <w:r w:rsidR="00C372C0">
        <w:rPr>
          <w:rStyle w:val="CommentReference"/>
        </w:rPr>
        <w:commentReference w:id="247"/>
      </w:r>
      <w:commentRangeEnd w:id="248"/>
      <w:r w:rsidR="00C372C0">
        <w:rPr>
          <w:rStyle w:val="CommentReference"/>
        </w:rPr>
        <w:commentReference w:id="248"/>
      </w:r>
    </w:p>
    <w:p w14:paraId="01E8915F" w14:textId="71B01B35" w:rsidR="0008696C" w:rsidRPr="00711CBD" w:rsidRDefault="445A55E1" w:rsidP="556BF0BF">
      <w:pPr>
        <w:spacing w:line="360" w:lineRule="auto"/>
      </w:pPr>
      <w:r w:rsidRPr="445A55E1">
        <w:t>Figure 3</w:t>
      </w:r>
      <w:ins w:id="249" w:author="Hart,Sarah" w:date="2023-06-01T16:40:00Z">
        <w:r w:rsidRPr="445A55E1">
          <w:t xml:space="preserve">: </w:t>
        </w:r>
      </w:ins>
      <w:del w:id="250" w:author="Hart,Sarah" w:date="2023-06-01T16:40:00Z">
        <w:r w:rsidR="0008696C" w:rsidRPr="445A55E1" w:rsidDel="445A55E1">
          <w:delText xml:space="preserve">, </w:delText>
        </w:r>
      </w:del>
      <w:r w:rsidRPr="445A55E1">
        <w:t>Response curves based on Random Forest, Annual dryness index (ADI), 2a; Interacting of Degree-days above 5 and mean summer precipitation (MSPDD5),2b; mean summer precipitation (MSP), 2c; soil clay content, 2d; soil pH, 2e; soil organic matter (om), 2f.</w:t>
      </w:r>
    </w:p>
    <w:p w14:paraId="210BEE59" w14:textId="5FFF55F1" w:rsidR="007E495C" w:rsidRDefault="007E495C" w:rsidP="007E495C">
      <w:pPr>
        <w:spacing w:line="360" w:lineRule="auto"/>
      </w:pPr>
      <w:commentRangeStart w:id="251"/>
      <w:commentRangeStart w:id="252"/>
      <w:r>
        <w:rPr>
          <w:noProof/>
        </w:rPr>
        <w:lastRenderedPageBreak/>
        <w:drawing>
          <wp:inline distT="0" distB="0" distL="0" distR="0" wp14:anchorId="261BE214" wp14:editId="41262F74">
            <wp:extent cx="2354584" cy="3084506"/>
            <wp:effectExtent l="0" t="0" r="7620" b="1905"/>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54584" cy="3084506"/>
                    </a:xfrm>
                    <a:prstGeom prst="rect">
                      <a:avLst/>
                    </a:prstGeom>
                  </pic:spPr>
                </pic:pic>
              </a:graphicData>
            </a:graphic>
          </wp:inline>
        </w:drawing>
      </w:r>
      <w:r w:rsidR="445A55E1" w:rsidRPr="445A55E1">
        <w:rPr>
          <w:noProof/>
        </w:rPr>
        <w:t xml:space="preserve"> </w:t>
      </w:r>
      <w:r>
        <w:rPr>
          <w:noProof/>
        </w:rPr>
        <w:drawing>
          <wp:inline distT="0" distB="0" distL="0" distR="0" wp14:anchorId="78792C33" wp14:editId="5D1F5F16">
            <wp:extent cx="2396395" cy="3139277"/>
            <wp:effectExtent l="0" t="0" r="4445" b="4445"/>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96395" cy="3139277"/>
                    </a:xfrm>
                    <a:prstGeom prst="rect">
                      <a:avLst/>
                    </a:prstGeom>
                  </pic:spPr>
                </pic:pic>
              </a:graphicData>
            </a:graphic>
          </wp:inline>
        </w:drawing>
      </w:r>
    </w:p>
    <w:p w14:paraId="1DD68522" w14:textId="31F6A43C" w:rsidR="008A268B" w:rsidRDefault="445A55E1" w:rsidP="556BF0BF">
      <w:pPr>
        <w:spacing w:line="360" w:lineRule="auto"/>
      </w:pPr>
      <w:r w:rsidRPr="445A55E1">
        <w:t>Figure 4</w:t>
      </w:r>
      <w:ins w:id="253" w:author="Hart,Sarah" w:date="2023-06-01T14:01:00Z">
        <w:r w:rsidRPr="445A55E1">
          <w:t>:</w:t>
        </w:r>
      </w:ins>
      <w:del w:id="254" w:author="Hart,Sarah" w:date="2023-06-01T14:01:00Z">
        <w:r w:rsidR="00205A2E" w:rsidRPr="445A55E1" w:rsidDel="445A55E1">
          <w:delText>,</w:delText>
        </w:r>
      </w:del>
      <w:r w:rsidRPr="445A55E1">
        <w:t xml:space="preserve"> Comparison of importance value of the predictor variables based on three different algorithms, Generalized Additive Model (GAM), Gradient Boosted Regression Tree (GBM), Random Forest (a), Ensembles importance value of predictor variables using all three algorithms (b).</w:t>
      </w:r>
      <w:commentRangeEnd w:id="251"/>
      <w:r w:rsidR="00205A2E">
        <w:rPr>
          <w:rStyle w:val="CommentReference"/>
        </w:rPr>
        <w:commentReference w:id="251"/>
      </w:r>
      <w:commentRangeEnd w:id="252"/>
      <w:r w:rsidR="00205A2E">
        <w:rPr>
          <w:rStyle w:val="CommentReference"/>
        </w:rPr>
        <w:commentReference w:id="252"/>
      </w:r>
    </w:p>
    <w:p w14:paraId="1EB32CC2" w14:textId="246A19FA" w:rsidR="00F60112" w:rsidRDefault="00586C7F" w:rsidP="556BF0BF">
      <w:pPr>
        <w:spacing w:line="360" w:lineRule="auto"/>
        <w:rPr>
          <w:i/>
          <w:iCs/>
        </w:rPr>
      </w:pPr>
      <w:r w:rsidRPr="00BC325E">
        <w:rPr>
          <w:i/>
          <w:iCs/>
        </w:rPr>
        <w:t xml:space="preserve">Aspen </w:t>
      </w:r>
      <w:r w:rsidR="00BC325E" w:rsidRPr="00BC325E">
        <w:rPr>
          <w:i/>
          <w:iCs/>
        </w:rPr>
        <w:t xml:space="preserve">Range Change </w:t>
      </w:r>
    </w:p>
    <w:p w14:paraId="06355FE6" w14:textId="161F23C7" w:rsidR="00BC325E" w:rsidRDefault="445A55E1" w:rsidP="556BF0BF">
      <w:pPr>
        <w:spacing w:line="360" w:lineRule="auto"/>
      </w:pPr>
      <w:r w:rsidRPr="445A55E1">
        <w:t xml:space="preserve">Using the ensembled forecasted aspen distribution, </w:t>
      </w:r>
      <w:ins w:id="255" w:author="Hart,Sarah" w:date="2023-06-01T16:50:00Z">
        <w:r w:rsidR="56D27805" w:rsidRPr="56D27805">
          <w:t xml:space="preserve">the </w:t>
        </w:r>
      </w:ins>
      <w:r w:rsidRPr="445A55E1">
        <w:t xml:space="preserve">number of </w:t>
      </w:r>
      <w:ins w:id="256" w:author="Hart,Sarah" w:date="2023-06-01T14:00:00Z">
        <w:r w:rsidRPr="445A55E1">
          <w:t xml:space="preserve">250 m </w:t>
        </w:r>
        <w:r w:rsidR="56D27805" w:rsidRPr="56D27805">
          <w:t>pi</w:t>
        </w:r>
      </w:ins>
      <w:ins w:id="257" w:author="Hart,Sarah" w:date="2023-06-01T16:50:00Z">
        <w:r w:rsidR="56D27805" w:rsidRPr="56D27805">
          <w:t>x</w:t>
        </w:r>
      </w:ins>
      <w:ins w:id="258" w:author="Hart,Sarah" w:date="2023-06-01T14:00:00Z">
        <w:r w:rsidR="56D27805" w:rsidRPr="56D27805">
          <w:t xml:space="preserve">els with </w:t>
        </w:r>
      </w:ins>
      <w:ins w:id="259" w:author="Hart,Sarah" w:date="2023-06-01T16:50:00Z">
        <w:r w:rsidR="56D27805" w:rsidRPr="56D27805">
          <w:t>suitable for</w:t>
        </w:r>
      </w:ins>
      <w:ins w:id="260" w:author="Hart,Sarah" w:date="2023-06-01T14:00:00Z">
        <w:r w:rsidRPr="445A55E1">
          <w:t xml:space="preserve"> </w:t>
        </w:r>
      </w:ins>
      <w:r w:rsidRPr="445A55E1">
        <w:t xml:space="preserve">aspen </w:t>
      </w:r>
      <w:del w:id="261" w:author="Hart,Sarah" w:date="2023-06-01T16:50:00Z">
        <w:r w:rsidRPr="445A55E1">
          <w:delText>presenc</w:delText>
        </w:r>
      </w:del>
      <w:r w:rsidRPr="445A55E1">
        <w:t xml:space="preserve">e </w:t>
      </w:r>
      <w:del w:id="262" w:author="Hart,Sarah" w:date="2023-06-01T14:00:00Z">
        <w:r w:rsidR="00A43920" w:rsidRPr="445A55E1" w:rsidDel="445A55E1">
          <w:delText>pixels with resolution of 250m is</w:delText>
        </w:r>
      </w:del>
      <w:ins w:id="263" w:author="Hart,Sarah" w:date="2023-06-01T14:00:00Z">
        <w:r w:rsidRPr="445A55E1">
          <w:t>was</w:t>
        </w:r>
      </w:ins>
      <w:r w:rsidRPr="445A55E1">
        <w:t xml:space="preserve"> predicted to decrease</w:t>
      </w:r>
      <w:ins w:id="264" w:author="Hart,Sarah" w:date="2023-06-01T14:00:00Z">
        <w:r w:rsidRPr="445A55E1">
          <w:t>,</w:t>
        </w:r>
      </w:ins>
      <w:r w:rsidRPr="445A55E1">
        <w:t xml:space="preserve"> while number of </w:t>
      </w:r>
      <w:del w:id="265" w:author="Hart,Sarah" w:date="2023-06-01T14:00:00Z">
        <w:r w:rsidR="00A43920" w:rsidRPr="445A55E1" w:rsidDel="445A55E1">
          <w:delText>aspen absence</w:delText>
        </w:r>
      </w:del>
      <w:ins w:id="266" w:author="Hart,Sarah" w:date="2023-06-01T14:00:00Z">
        <w:r w:rsidRPr="445A55E1">
          <w:t xml:space="preserve">pixels </w:t>
        </w:r>
      </w:ins>
      <w:ins w:id="267" w:author="Hart,Sarah" w:date="2023-06-01T16:51:00Z">
        <w:r w:rsidR="37E708B4" w:rsidRPr="37E708B4">
          <w:t>unsuitable for</w:t>
        </w:r>
      </w:ins>
      <w:ins w:id="268" w:author="Hart,Sarah" w:date="2023-06-01T14:00:00Z">
        <w:r w:rsidRPr="445A55E1">
          <w:t xml:space="preserve"> aspen was expected to increase by 2100</w:t>
        </w:r>
      </w:ins>
      <w:r w:rsidRPr="445A55E1">
        <w:t xml:space="preserve"> </w:t>
      </w:r>
      <w:del w:id="269" w:author="Hart,Sarah" w:date="2023-06-01T14:01:00Z">
        <w:r w:rsidR="00A43920" w:rsidRPr="445A55E1" w:rsidDel="445A55E1">
          <w:delText xml:space="preserve">pixels increase moving forward to 2040, 2070 and 2100 compared to 2010 </w:delText>
        </w:r>
      </w:del>
      <w:r w:rsidRPr="445A55E1">
        <w:t>(Fig</w:t>
      </w:r>
      <w:ins w:id="270" w:author="Hart,Sarah" w:date="2023-06-01T14:01:00Z">
        <w:r w:rsidRPr="445A55E1">
          <w:t>.</w:t>
        </w:r>
      </w:ins>
      <w:del w:id="271" w:author="Hart,Sarah" w:date="2023-06-01T14:01:00Z">
        <w:r w:rsidR="00A43920" w:rsidRPr="445A55E1" w:rsidDel="445A55E1">
          <w:delText>ure</w:delText>
        </w:r>
      </w:del>
      <w:r w:rsidRPr="445A55E1">
        <w:t xml:space="preserve"> 5). The pattern of this change is consistent for both climate change scenarios, but it is more pronounced in </w:t>
      </w:r>
      <w:del w:id="272" w:author="Hart,Sarah" w:date="2023-06-01T14:02:00Z">
        <w:r w:rsidR="00A43920" w:rsidRPr="445A55E1" w:rsidDel="445A55E1">
          <w:delText xml:space="preserve">case of </w:delText>
        </w:r>
      </w:del>
      <w:ins w:id="273" w:author="Hart,Sarah" w:date="2023-06-01T14:02:00Z">
        <w:r w:rsidRPr="445A55E1">
          <w:t xml:space="preserve">the </w:t>
        </w:r>
      </w:ins>
      <w:r w:rsidRPr="445A55E1">
        <w:t xml:space="preserve">high emission scenario. </w:t>
      </w:r>
    </w:p>
    <w:p w14:paraId="7E6A58BD" w14:textId="77777777" w:rsidR="0034559E" w:rsidRDefault="0034559E" w:rsidP="556BF0BF">
      <w:pPr>
        <w:spacing w:line="360" w:lineRule="auto"/>
      </w:pPr>
    </w:p>
    <w:p w14:paraId="04F11359" w14:textId="32938AED" w:rsidR="0034559E" w:rsidRPr="00BC325E" w:rsidRDefault="0034559E" w:rsidP="556BF0BF">
      <w:pPr>
        <w:spacing w:line="360" w:lineRule="auto"/>
      </w:pPr>
      <w:commentRangeStart w:id="274"/>
      <w:commentRangeStart w:id="275"/>
      <w:commentRangeStart w:id="276"/>
      <w:r>
        <w:rPr>
          <w:noProof/>
        </w:rPr>
        <w:lastRenderedPageBreak/>
        <w:drawing>
          <wp:inline distT="0" distB="0" distL="0" distR="0" wp14:anchorId="5AF0A5E4" wp14:editId="664AF05B">
            <wp:extent cx="4527991" cy="2352013"/>
            <wp:effectExtent l="0" t="0" r="6350" b="10795"/>
            <wp:docPr id="762130673" name="Chart 1">
              <a:extLst xmlns:a="http://schemas.openxmlformats.org/drawingml/2006/main">
                <a:ext uri="{FF2B5EF4-FFF2-40B4-BE49-F238E27FC236}">
                  <a16:creationId xmlns:a16="http://schemas.microsoft.com/office/drawing/2014/main" id="{DD9DB005-9A80-2DEE-3587-008AA9DED7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commentRangeEnd w:id="274"/>
      <w:r>
        <w:rPr>
          <w:rStyle w:val="CommentReference"/>
        </w:rPr>
        <w:commentReference w:id="274"/>
      </w:r>
      <w:commentRangeEnd w:id="275"/>
      <w:r>
        <w:rPr>
          <w:rStyle w:val="CommentReference"/>
        </w:rPr>
        <w:commentReference w:id="275"/>
      </w:r>
      <w:commentRangeEnd w:id="276"/>
      <w:r>
        <w:rPr>
          <w:rStyle w:val="CommentReference"/>
        </w:rPr>
        <w:commentReference w:id="276"/>
      </w:r>
      <w:r>
        <w:rPr>
          <w:noProof/>
        </w:rPr>
        <w:drawing>
          <wp:inline distT="0" distB="0" distL="0" distR="0" wp14:anchorId="223C2B4B" wp14:editId="7955ACCA">
            <wp:extent cx="4572000" cy="2714625"/>
            <wp:effectExtent l="0" t="0" r="0" b="9525"/>
            <wp:docPr id="470151525" name="Chart 2">
              <a:extLst xmlns:a="http://schemas.openxmlformats.org/drawingml/2006/main">
                <a:ext uri="{FF2B5EF4-FFF2-40B4-BE49-F238E27FC236}">
                  <a16:creationId xmlns:a16="http://schemas.microsoft.com/office/drawing/2014/main" id="{CC1EE5E3-3DA8-281F-A566-522024365C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5FED6FC" w14:textId="58A79DF6" w:rsidR="0008696C" w:rsidRDefault="445A55E1" w:rsidP="556BF0BF">
      <w:pPr>
        <w:spacing w:line="360" w:lineRule="auto"/>
      </w:pPr>
      <w:r w:rsidRPr="445A55E1">
        <w:t>Figure 5</w:t>
      </w:r>
      <w:ins w:id="277" w:author="Hart,Sarah" w:date="2023-06-01T14:02:00Z">
        <w:r w:rsidRPr="445A55E1">
          <w:t>:</w:t>
        </w:r>
      </w:ins>
      <w:del w:id="278" w:author="Hart,Sarah" w:date="2023-06-01T14:02:00Z">
        <w:r w:rsidR="18EDDDCA" w:rsidRPr="445A55E1" w:rsidDel="445A55E1">
          <w:delText xml:space="preserve">, </w:delText>
        </w:r>
      </w:del>
      <w:r w:rsidRPr="445A55E1">
        <w:t>Comparison of predicted change in number of pixels with aspen presence pixel</w:t>
      </w:r>
      <w:ins w:id="279" w:author="Hart,Sarah" w:date="2023-06-01T14:02:00Z">
        <w:r w:rsidRPr="445A55E1">
          <w:t>s (A)</w:t>
        </w:r>
      </w:ins>
      <w:del w:id="280" w:author="Hart,Sarah" w:date="2023-06-01T14:02:00Z">
        <w:r w:rsidR="18EDDDCA" w:rsidRPr="445A55E1" w:rsidDel="445A55E1">
          <w:delText>s, 5a</w:delText>
        </w:r>
      </w:del>
      <w:r w:rsidRPr="445A55E1">
        <w:t xml:space="preserve"> and with aspen absence pixels</w:t>
      </w:r>
      <w:ins w:id="281" w:author="Hart,Sarah" w:date="2023-06-01T14:02:00Z">
        <w:r w:rsidRPr="445A55E1">
          <w:t xml:space="preserve"> (B)</w:t>
        </w:r>
      </w:ins>
      <w:del w:id="282" w:author="Hart,Sarah" w:date="2023-06-01T14:02:00Z">
        <w:r w:rsidR="18EDDDCA" w:rsidRPr="445A55E1" w:rsidDel="445A55E1">
          <w:delText>, 5</w:delText>
        </w:r>
      </w:del>
      <w:r w:rsidRPr="445A55E1">
        <w:t xml:space="preserve">b under </w:t>
      </w:r>
      <w:ins w:id="283" w:author="Hart,Sarah" w:date="2023-06-01T14:03:00Z">
        <w:r w:rsidRPr="445A55E1">
          <w:t xml:space="preserve">the </w:t>
        </w:r>
      </w:ins>
      <w:del w:id="284" w:author="Hart,Sarah" w:date="2023-06-01T14:03:00Z">
        <w:r w:rsidR="18EDDDCA" w:rsidRPr="445A55E1" w:rsidDel="445A55E1">
          <w:delText>two climate change scenarios,</w:delText>
        </w:r>
      </w:del>
      <w:r w:rsidRPr="445A55E1">
        <w:t xml:space="preserve"> high- and low- carbon emission scenario and at different periods. </w:t>
      </w:r>
    </w:p>
    <w:p w14:paraId="1D6E7C3C" w14:textId="30B1B0FB" w:rsidR="00AB23C3" w:rsidRPr="00F15422" w:rsidRDefault="00AB23C3" w:rsidP="556BF0BF">
      <w:pPr>
        <w:spacing w:line="360" w:lineRule="auto"/>
        <w:rPr>
          <w:i/>
          <w:iCs/>
        </w:rPr>
      </w:pPr>
      <w:r w:rsidRPr="00F15422">
        <w:rPr>
          <w:i/>
          <w:iCs/>
        </w:rPr>
        <w:t>Predicted probability of suitable habitats</w:t>
      </w:r>
    </w:p>
    <w:p w14:paraId="6B76E0C9" w14:textId="7E362EE6" w:rsidR="008344F5" w:rsidRDefault="6F8A4D7A">
      <w:pPr>
        <w:pPrChange w:id="285" w:author="Hart,Sarah" w:date="2023-06-01T14:50:00Z">
          <w:pPr>
            <w:spacing w:line="360" w:lineRule="auto"/>
          </w:pPr>
        </w:pPrChange>
      </w:pPr>
      <w:r>
        <w:t xml:space="preserve">In addition to prediction of aspen presence and absence pixels, there is also range of probable suitable habitats which value ranges from 0-100 %. </w:t>
      </w:r>
      <w:ins w:id="286" w:author="Hart,Sarah" w:date="2023-06-01T16:56:00Z">
        <w:r>
          <w:t>Under current climate conditions, w</w:t>
        </w:r>
      </w:ins>
      <w:commentRangeStart w:id="287"/>
      <w:del w:id="288" w:author="Hart,Sarah" w:date="2023-06-01T16:56:00Z">
        <w:r w:rsidR="445A55E1" w:rsidDel="6F8A4D7A">
          <w:delText>W</w:delText>
        </w:r>
      </w:del>
      <w:r>
        <w:t>e classified the &lt;23.92</w:t>
      </w:r>
      <w:del w:id="289" w:author="Hart,Sarah" w:date="2023-06-01T14:49:00Z">
        <w:r w:rsidR="445A55E1" w:rsidDel="6F8A4D7A">
          <w:delText>3</w:delText>
        </w:r>
      </w:del>
      <w:r>
        <w:t xml:space="preserve"> as low probability of aspen suitable habitats, 23.92</w:t>
      </w:r>
      <w:del w:id="290" w:author="Hart,Sarah" w:date="2023-06-01T14:49:00Z">
        <w:r w:rsidR="445A55E1" w:rsidDel="6F8A4D7A">
          <w:delText>3</w:delText>
        </w:r>
      </w:del>
      <w:r>
        <w:t xml:space="preserve"> to &lt;57.65 as moderate and above 57.65 as high probability of aspen suitable habitats (Figure 6).</w:t>
      </w:r>
      <w:commentRangeEnd w:id="287"/>
      <w:r w:rsidR="445A55E1">
        <w:rPr>
          <w:rStyle w:val="CommentReference"/>
        </w:rPr>
        <w:commentReference w:id="287"/>
      </w:r>
    </w:p>
    <w:p w14:paraId="7D1A1254" w14:textId="14483E0D" w:rsidR="00F60129" w:rsidRDefault="4E9DA2E2" w:rsidP="43D9A8BD">
      <w:pPr>
        <w:spacing w:line="360" w:lineRule="auto"/>
      </w:pPr>
      <w:r>
        <w:rPr>
          <w:noProof/>
        </w:rPr>
        <w:lastRenderedPageBreak/>
        <w:drawing>
          <wp:inline distT="0" distB="0" distL="0" distR="0" wp14:anchorId="1B95D54A" wp14:editId="58CB2B30">
            <wp:extent cx="3533775" cy="4572000"/>
            <wp:effectExtent l="0" t="0" r="0" b="0"/>
            <wp:docPr id="1852605345" name="Picture 185260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33775" cy="4572000"/>
                    </a:xfrm>
                    <a:prstGeom prst="rect">
                      <a:avLst/>
                    </a:prstGeom>
                  </pic:spPr>
                </pic:pic>
              </a:graphicData>
            </a:graphic>
          </wp:inline>
        </w:drawing>
      </w:r>
    </w:p>
    <w:p w14:paraId="5BCF4681" w14:textId="2568655F" w:rsidR="4E9DA2E2" w:rsidRDefault="445A55E1" w:rsidP="43D9A8BD">
      <w:pPr>
        <w:spacing w:line="360" w:lineRule="auto"/>
        <w:rPr>
          <w:del w:id="291" w:author="Hart,Sarah" w:date="2023-06-01T14:50:00Z"/>
        </w:rPr>
      </w:pPr>
      <w:r>
        <w:t>Figure 6</w:t>
      </w:r>
      <w:ins w:id="292" w:author="Hart,Sarah" w:date="2023-06-01T14:49:00Z">
        <w:r>
          <w:t>:</w:t>
        </w:r>
      </w:ins>
      <w:ins w:id="293" w:author="Hart,Sarah" w:date="2023-06-01T14:50:00Z">
        <w:r>
          <w:t xml:space="preserve"> Modeled aspen habitat suitability across the Southern Rocky Mountains based on 1981-2010 </w:t>
        </w:r>
        <w:proofErr w:type="spellStart"/>
        <w:r>
          <w:t>climate.</w:t>
        </w:r>
      </w:ins>
      <w:del w:id="294" w:author="Hart,Sarah" w:date="2023-06-01T14:50:00Z">
        <w:r w:rsidR="00AB7782" w:rsidDel="445A55E1">
          <w:delText>, Probability of Aspen Suitable Habitat Under Current climate, 1981-2010</w:delText>
        </w:r>
      </w:del>
    </w:p>
    <w:p w14:paraId="6F168C59" w14:textId="04706E4C" w:rsidR="00AA04D3" w:rsidRDefault="6F8A4D7A" w:rsidP="6F8A4D7A">
      <w:pPr>
        <w:spacing w:line="360" w:lineRule="auto"/>
        <w:rPr>
          <w:i/>
          <w:iCs/>
        </w:rPr>
      </w:pPr>
      <w:ins w:id="295" w:author="Hart,Sarah" w:date="2023-06-01T16:57:00Z">
        <w:r w:rsidRPr="6F8A4D7A">
          <w:rPr>
            <w:i/>
            <w:iCs/>
          </w:rPr>
          <w:t>Spatial</w:t>
        </w:r>
        <w:proofErr w:type="spellEnd"/>
        <w:r w:rsidRPr="6F8A4D7A">
          <w:rPr>
            <w:i/>
            <w:iCs/>
          </w:rPr>
          <w:t xml:space="preserve"> patterns of c</w:t>
        </w:r>
      </w:ins>
      <w:del w:id="296" w:author="Hart,Sarah" w:date="2023-06-01T16:57:00Z">
        <w:r w:rsidR="00AA04D3" w:rsidRPr="6F8A4D7A" w:rsidDel="6F8A4D7A">
          <w:rPr>
            <w:i/>
            <w:iCs/>
          </w:rPr>
          <w:delText>C</w:delText>
        </w:r>
      </w:del>
      <w:r w:rsidRPr="6F8A4D7A">
        <w:rPr>
          <w:i/>
          <w:iCs/>
        </w:rPr>
        <w:t xml:space="preserve">hange in </w:t>
      </w:r>
      <w:ins w:id="297" w:author="Hart,Sarah" w:date="2023-06-01T16:58:00Z">
        <w:r w:rsidRPr="6F8A4D7A">
          <w:rPr>
            <w:i/>
            <w:iCs/>
          </w:rPr>
          <w:t>a</w:t>
        </w:r>
      </w:ins>
      <w:del w:id="298" w:author="Hart,Sarah" w:date="2023-06-01T16:58:00Z">
        <w:r w:rsidR="00AA04D3" w:rsidRPr="6F8A4D7A" w:rsidDel="6F8A4D7A">
          <w:rPr>
            <w:i/>
            <w:iCs/>
          </w:rPr>
          <w:delText>A</w:delText>
        </w:r>
      </w:del>
      <w:r w:rsidRPr="6F8A4D7A">
        <w:rPr>
          <w:i/>
          <w:iCs/>
        </w:rPr>
        <w:t xml:space="preserve">spen </w:t>
      </w:r>
      <w:ins w:id="299" w:author="Hart,Sarah" w:date="2023-06-01T16:58:00Z">
        <w:r w:rsidRPr="6F8A4D7A">
          <w:rPr>
            <w:i/>
            <w:iCs/>
          </w:rPr>
          <w:t>d</w:t>
        </w:r>
      </w:ins>
      <w:del w:id="300" w:author="Hart,Sarah" w:date="2023-06-01T16:58:00Z">
        <w:r w:rsidR="00AA04D3" w:rsidRPr="6F8A4D7A" w:rsidDel="6F8A4D7A">
          <w:rPr>
            <w:i/>
            <w:iCs/>
          </w:rPr>
          <w:delText>D</w:delText>
        </w:r>
      </w:del>
      <w:r w:rsidRPr="6F8A4D7A">
        <w:rPr>
          <w:i/>
          <w:iCs/>
        </w:rPr>
        <w:t xml:space="preserve">istribution </w:t>
      </w:r>
      <w:ins w:id="301" w:author="Hart,Sarah" w:date="2023-06-01T16:58:00Z">
        <w:r w:rsidRPr="6F8A4D7A">
          <w:rPr>
            <w:i/>
            <w:iCs/>
          </w:rPr>
          <w:t>across elevation</w:t>
        </w:r>
      </w:ins>
      <w:del w:id="302" w:author="Hart,Sarah" w:date="2023-06-01T16:58:00Z">
        <w:r w:rsidR="00AA04D3" w:rsidRPr="6F8A4D7A" w:rsidDel="6F8A4D7A">
          <w:rPr>
            <w:i/>
            <w:iCs/>
          </w:rPr>
          <w:delText>in Response to Elevation and Climate Change</w:delText>
        </w:r>
      </w:del>
    </w:p>
    <w:p w14:paraId="2342C762" w14:textId="5C9EC0E4" w:rsidR="008273C0" w:rsidRPr="00E3521E" w:rsidRDefault="6F8A4D7A" w:rsidP="43D9A8BD">
      <w:pPr>
        <w:spacing w:line="360" w:lineRule="auto"/>
      </w:pPr>
      <w:r>
        <w:t xml:space="preserve">There is a mixed result of aspen gain and loss pixels with elevation, </w:t>
      </w:r>
      <w:del w:id="303" w:author="Hart,Sarah" w:date="2023-06-01T14:51:00Z">
        <w:r w:rsidR="445A55E1" w:rsidDel="6F8A4D7A">
          <w:delText>however</w:delText>
        </w:r>
      </w:del>
      <w:ins w:id="304" w:author="Hart,Sarah" w:date="2023-06-01T14:51:00Z">
        <w:r w:rsidRPr="6F8A4D7A">
          <w:rPr>
            <w:rFonts w:eastAsia="Times New Roman"/>
            <w:color w:val="000000" w:themeColor="text1"/>
            <w:rPrChange w:id="305" w:author="Hart,Sarah" w:date="2023-06-01T14:51:00Z">
              <w:rPr/>
            </w:rPrChange>
          </w:rPr>
          <w:t>however,</w:t>
        </w:r>
      </w:ins>
      <w:r>
        <w:t xml:space="preserve"> the mean and median number of loss pixels are higher than gain pixels for all period and both climate scenarios (Figure 7a). </w:t>
      </w:r>
      <w:del w:id="306" w:author="Hart,Sarah" w:date="2023-06-01T14:51:00Z">
        <w:r w:rsidR="445A55E1" w:rsidDel="6F8A4D7A">
          <w:delText>Under</w:delText>
        </w:r>
      </w:del>
      <w:ins w:id="307" w:author="Hart,Sarah" w:date="2023-06-01T14:51:00Z">
        <w:r w:rsidRPr="6F8A4D7A">
          <w:rPr>
            <w:rFonts w:eastAsia="Times New Roman"/>
            <w:color w:val="000000" w:themeColor="text1"/>
            <w:rPrChange w:id="308" w:author="Hart,Sarah" w:date="2023-06-01T14:51:00Z">
              <w:rPr/>
            </w:rPrChange>
          </w:rPr>
          <w:t>Under the</w:t>
        </w:r>
      </w:ins>
      <w:r>
        <w:t xml:space="preserve"> high carbon emission scenario, mean and median of aspen gain pixels </w:t>
      </w:r>
      <w:del w:id="309" w:author="Hart,Sarah" w:date="2023-06-01T14:51:00Z">
        <w:r w:rsidR="445A55E1" w:rsidDel="6F8A4D7A">
          <w:delText>lies</w:delText>
        </w:r>
      </w:del>
      <w:ins w:id="310" w:author="Hart,Sarah" w:date="2023-06-01T14:51:00Z">
        <w:r w:rsidRPr="6F8A4D7A">
          <w:rPr>
            <w:rFonts w:eastAsia="Times New Roman"/>
            <w:color w:val="000000" w:themeColor="text1"/>
            <w:rPrChange w:id="311" w:author="Hart,Sarah" w:date="2023-06-01T14:51:00Z">
              <w:rPr/>
            </w:rPrChange>
          </w:rPr>
          <w:t>lie</w:t>
        </w:r>
      </w:ins>
      <w:r>
        <w:t xml:space="preserve"> at the elevation of 2625 </w:t>
      </w:r>
      <w:del w:id="312" w:author="Hart,Sarah" w:date="2023-06-01T14:51:00Z">
        <w:r w:rsidR="445A55E1" w:rsidDel="6F8A4D7A">
          <w:delText>and</w:delText>
        </w:r>
      </w:del>
      <w:ins w:id="313" w:author="Hart,Sarah" w:date="2023-06-01T14:51:00Z">
        <w:r w:rsidRPr="6F8A4D7A">
          <w:rPr>
            <w:rFonts w:eastAsia="Times New Roman"/>
            <w:color w:val="000000" w:themeColor="text1"/>
            <w:rPrChange w:id="314" w:author="Hart,Sarah" w:date="2023-06-01T14:51:00Z">
              <w:rPr/>
            </w:rPrChange>
          </w:rPr>
          <w:t>and the</w:t>
        </w:r>
      </w:ins>
      <w:r>
        <w:t xml:space="preserve"> loss lies </w:t>
      </w:r>
      <w:commentRangeStart w:id="315"/>
      <w:r>
        <w:t>at 2875 m.</w:t>
      </w:r>
      <w:commentRangeEnd w:id="315"/>
      <w:r w:rsidR="445A55E1">
        <w:rPr>
          <w:rStyle w:val="CommentReference"/>
        </w:rPr>
        <w:commentReference w:id="315"/>
      </w:r>
      <w:r>
        <w:t xml:space="preserve"> Under low emission scenario mean and median number of aspen pixels decline is at the elevation of 2750 m asl while aspen gain is higher at the elevation of 2725 m. Over all 2000 to 3800 m elevation is suitable for Aspen habitat.</w:t>
      </w:r>
    </w:p>
    <w:commentRangeStart w:id="316"/>
    <w:commentRangeStart w:id="317"/>
    <w:p w14:paraId="3B775895" w14:textId="60F8CADD" w:rsidR="002E4753" w:rsidRDefault="00B8282D" w:rsidP="002E4753">
      <w:pPr>
        <w:spacing w:line="360" w:lineRule="auto"/>
        <w:rPr>
          <w:ins w:id="318" w:author="Hart,Sarah" w:date="2023-06-01T14:54:00Z"/>
        </w:rPr>
      </w:pPr>
      <w:r>
        <w:rPr>
          <w:noProof/>
        </w:rPr>
        <w:lastRenderedPageBreak/>
        <mc:AlternateContent>
          <mc:Choice Requires="wps">
            <w:drawing>
              <wp:anchor distT="0" distB="0" distL="114300" distR="114300" simplePos="0" relativeHeight="251658241" behindDoc="0" locked="0" layoutInCell="1" allowOverlap="1" wp14:anchorId="2A0CC85F" wp14:editId="7D354C27">
                <wp:simplePos x="0" y="0"/>
                <wp:positionH relativeFrom="column">
                  <wp:posOffset>2590800</wp:posOffset>
                </wp:positionH>
                <wp:positionV relativeFrom="paragraph">
                  <wp:posOffset>1663700</wp:posOffset>
                </wp:positionV>
                <wp:extent cx="177800" cy="875030"/>
                <wp:effectExtent l="0" t="0" r="12700" b="20320"/>
                <wp:wrapNone/>
                <wp:docPr id="376164678" name="Rectangle 376164678"/>
                <wp:cNvGraphicFramePr/>
                <a:graphic xmlns:a="http://schemas.openxmlformats.org/drawingml/2006/main">
                  <a:graphicData uri="http://schemas.microsoft.com/office/word/2010/wordprocessingShape">
                    <wps:wsp>
                      <wps:cNvSpPr/>
                      <wps:spPr>
                        <a:xfrm>
                          <a:off x="0" y="0"/>
                          <a:ext cx="177800" cy="8750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xmlns:w16du="http://schemas.microsoft.com/office/word/2023/wordml/word16du">
            <w:pict>
              <v:rect id="Rectangle 5" style="position:absolute;margin-left:204pt;margin-top:131pt;width:14pt;height:68.9pt;z-index:251660289;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white [3212]" strokeweight="1pt" w14:anchorId="1868E0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"/>
            </w:pict>
          </mc:Fallback>
        </mc:AlternateContent>
      </w:r>
      <w:r w:rsidR="006B0A92">
        <w:rPr>
          <w:noProof/>
        </w:rPr>
        <mc:AlternateContent>
          <mc:Choice Requires="wps">
            <w:drawing>
              <wp:anchor distT="0" distB="0" distL="114300" distR="114300" simplePos="0" relativeHeight="251658240" behindDoc="0" locked="0" layoutInCell="1" allowOverlap="1" wp14:anchorId="41FD9EEB" wp14:editId="4730984D">
                <wp:simplePos x="0" y="0"/>
                <wp:positionH relativeFrom="column">
                  <wp:posOffset>5367131</wp:posOffset>
                </wp:positionH>
                <wp:positionV relativeFrom="paragraph">
                  <wp:posOffset>2067339</wp:posOffset>
                </wp:positionV>
                <wp:extent cx="214658" cy="469127"/>
                <wp:effectExtent l="0" t="0" r="0" b="7620"/>
                <wp:wrapNone/>
                <wp:docPr id="1044095245" name="Rectangle 1044095245"/>
                <wp:cNvGraphicFramePr/>
                <a:graphic xmlns:a="http://schemas.openxmlformats.org/drawingml/2006/main">
                  <a:graphicData uri="http://schemas.microsoft.com/office/word/2010/wordprocessingShape">
                    <wps:wsp>
                      <wps:cNvSpPr/>
                      <wps:spPr>
                        <a:xfrm>
                          <a:off x="0" y="0"/>
                          <a:ext cx="214658" cy="4691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xmlns:w16du="http://schemas.microsoft.com/office/word/2023/wordml/word16du">
            <w:pict>
              <v:rect id="Rectangle 3" style="position:absolute;margin-left:422.6pt;margin-top:162.8pt;width:16.9pt;height:36.95pt;z-index:25165926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white [3212]" stroked="f" strokeweight="1pt" w14:anchorId="61767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"/>
            </w:pict>
          </mc:Fallback>
        </mc:AlternateContent>
      </w:r>
      <w:r w:rsidR="006B0A92">
        <w:rPr>
          <w:noProof/>
        </w:rPr>
        <w:drawing>
          <wp:inline distT="0" distB="0" distL="0" distR="0" wp14:anchorId="2BC31FC5" wp14:editId="57DEED3C">
            <wp:extent cx="5254283" cy="4403171"/>
            <wp:effectExtent l="0" t="0" r="3810" b="0"/>
            <wp:docPr id="217229458" name="Picture 217229458"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29458" name="Picture 4" descr="A picture containing text, diagram, plan, technical drawing&#10;&#10;Description automatically generated"/>
                    <pic:cNvPicPr/>
                  </pic:nvPicPr>
                  <pic:blipFill rotWithShape="1">
                    <a:blip r:embed="rId19" cstate="print">
                      <a:extLst>
                        <a:ext uri="{28A0092B-C50C-407E-A947-70E740481C1C}">
                          <a14:useLocalDpi xmlns:a14="http://schemas.microsoft.com/office/drawing/2010/main" val="0"/>
                        </a:ext>
                      </a:extLst>
                    </a:blip>
                    <a:srcRect t="1610" r="13300" b="1253"/>
                    <a:stretch/>
                  </pic:blipFill>
                  <pic:spPr bwMode="auto">
                    <a:xfrm>
                      <a:off x="0" y="0"/>
                      <a:ext cx="5263538" cy="4410926"/>
                    </a:xfrm>
                    <a:prstGeom prst="rect">
                      <a:avLst/>
                    </a:prstGeom>
                    <a:ln>
                      <a:noFill/>
                    </a:ln>
                    <a:extLst>
                      <a:ext uri="{53640926-AAD7-44D8-BBD7-CCE9431645EC}">
                        <a14:shadowObscured xmlns:a14="http://schemas.microsoft.com/office/drawing/2010/main"/>
                      </a:ext>
                    </a:extLst>
                  </pic:spPr>
                </pic:pic>
              </a:graphicData>
            </a:graphic>
          </wp:inline>
        </w:drawing>
      </w:r>
      <w:commentRangeEnd w:id="316"/>
      <w:r>
        <w:rPr>
          <w:rStyle w:val="CommentReference"/>
        </w:rPr>
        <w:commentReference w:id="316"/>
      </w:r>
      <w:commentRangeEnd w:id="317"/>
      <w:r>
        <w:rPr>
          <w:rStyle w:val="CommentReference"/>
        </w:rPr>
        <w:commentReference w:id="317"/>
      </w:r>
    </w:p>
    <w:p w14:paraId="2B474A56" w14:textId="1D11D3CE" w:rsidR="445A55E1" w:rsidRDefault="445A55E1" w:rsidP="445A55E1">
      <w:pPr>
        <w:spacing w:line="360" w:lineRule="auto"/>
      </w:pPr>
      <w:commentRangeStart w:id="319"/>
      <w:r>
        <w:t>Figure 7: Boxplots illustrat</w:t>
      </w:r>
      <w:ins w:id="320" w:author="Hart,Sarah" w:date="2023-06-01T14:54:00Z">
        <w:r>
          <w:t xml:space="preserve">ing </w:t>
        </w:r>
      </w:ins>
      <w:ins w:id="321" w:author="Hart,Sarah" w:date="2023-06-01T14:56:00Z">
        <w:r>
          <w:t>the</w:t>
        </w:r>
      </w:ins>
      <w:ins w:id="322" w:author="Hart,Sarah" w:date="2023-06-01T14:55:00Z">
        <w:r>
          <w:t xml:space="preserve"> elevation </w:t>
        </w:r>
      </w:ins>
      <w:ins w:id="323" w:author="Hart,Sarah" w:date="2023-06-01T14:58:00Z">
        <w:r>
          <w:t>range for</w:t>
        </w:r>
      </w:ins>
      <w:ins w:id="324" w:author="Hart,Sarah" w:date="2023-06-01T14:55:00Z">
        <w:r>
          <w:t xml:space="preserve"> area</w:t>
        </w:r>
      </w:ins>
      <w:ins w:id="325" w:author="Hart,Sarah" w:date="2023-06-01T14:58:00Z">
        <w:r>
          <w:t>s</w:t>
        </w:r>
      </w:ins>
      <w:ins w:id="326" w:author="Hart,Sarah" w:date="2023-06-01T14:55:00Z">
        <w:r>
          <w:t xml:space="preserve"> of </w:t>
        </w:r>
      </w:ins>
      <w:ins w:id="327" w:author="Hart,Sarah" w:date="2023-06-01T14:59:00Z">
        <w:r>
          <w:t>suitable to aspen by climate scenario and time period.</w:t>
        </w:r>
      </w:ins>
      <w:del w:id="328" w:author="Hart,Sarah" w:date="2023-06-01T14:59:00Z">
        <w:r w:rsidDel="445A55E1">
          <w:delText>eUnder both climate scenarios and different periods showing aspen pixel change in response, elevation</w:delText>
        </w:r>
      </w:del>
      <w:commentRangeEnd w:id="319"/>
      <w:r>
        <w:rPr>
          <w:rStyle w:val="CommentReference"/>
        </w:rPr>
        <w:commentReference w:id="319"/>
      </w:r>
      <w:del w:id="329" w:author="Hart,Sarah" w:date="2023-06-01T14:59:00Z">
        <w:r w:rsidDel="445A55E1">
          <w:delText xml:space="preserve"> </w:delText>
        </w:r>
      </w:del>
    </w:p>
    <w:p w14:paraId="0E8C7845" w14:textId="68F9C528" w:rsidR="01827211" w:rsidRDefault="01827211" w:rsidP="7E8A0FA9">
      <w:pPr>
        <w:spacing w:line="360" w:lineRule="auto"/>
      </w:pPr>
    </w:p>
    <w:p w14:paraId="7B5B8E74" w14:textId="77777777" w:rsidR="00353FBC" w:rsidRDefault="00353FBC" w:rsidP="007E5F35">
      <w:pPr>
        <w:spacing w:line="360" w:lineRule="auto"/>
      </w:pPr>
    </w:p>
    <w:p w14:paraId="0A08C491" w14:textId="3D241CFB" w:rsidR="00353FBC" w:rsidRDefault="00353FBC" w:rsidP="007E5F35">
      <w:pPr>
        <w:spacing w:line="360" w:lineRule="auto"/>
      </w:pPr>
      <w:r>
        <w:t>Discussion</w:t>
      </w:r>
    </w:p>
    <w:p w14:paraId="0C9EAE09" w14:textId="5BE7F6A2" w:rsidR="00DD5D7B" w:rsidRDefault="445A55E1" w:rsidP="007E5F35">
      <w:pPr>
        <w:spacing w:line="360" w:lineRule="auto"/>
      </w:pPr>
      <w:r>
        <w:t xml:space="preserve">Our ensembled aspen distribution model showed a future aspen decline at some </w:t>
      </w:r>
      <w:r w:rsidRPr="445A55E1">
        <w:rPr>
          <w:rFonts w:eastAsia="Times New Roman"/>
          <w:color w:val="000000" w:themeColor="text1"/>
          <w:rPrChange w:id="330" w:author="Hart,Sarah" w:date="2023-06-01T15:01:00Z">
            <w:rPr/>
          </w:rPrChange>
        </w:rPr>
        <w:t>locations,</w:t>
      </w:r>
      <w:r>
        <w:t xml:space="preserve"> </w:t>
      </w:r>
      <w:proofErr w:type="gramStart"/>
      <w:r>
        <w:t xml:space="preserve">where </w:t>
      </w:r>
      <w:r w:rsidRPr="445A55E1">
        <w:rPr>
          <w:rFonts w:eastAsia="Times New Roman"/>
          <w:color w:val="000000" w:themeColor="text1"/>
          <w:rPrChange w:id="331" w:author="Hart,Sarah" w:date="2023-06-01T15:01:00Z">
            <w:rPr/>
          </w:rPrChange>
        </w:rPr>
        <w:t>as</w:t>
      </w:r>
      <w:proofErr w:type="gramEnd"/>
      <w:r w:rsidRPr="445A55E1">
        <w:rPr>
          <w:rFonts w:eastAsia="Times New Roman"/>
          <w:color w:val="000000" w:themeColor="text1"/>
          <w:rPrChange w:id="332" w:author="Hart,Sarah" w:date="2023-06-01T15:01:00Z">
            <w:rPr/>
          </w:rPrChange>
        </w:rPr>
        <w:t xml:space="preserve"> a</w:t>
      </w:r>
      <w:r>
        <w:t xml:space="preserve"> gain in some other locations. Overall, with projected climate change data we projected proportionally higher aspen loss than gain by 2100.  </w:t>
      </w:r>
    </w:p>
    <w:p w14:paraId="7055849F" w14:textId="482815FD" w:rsidR="00DD5D7B" w:rsidRDefault="00E23DC1" w:rsidP="007E5F35">
      <w:pPr>
        <w:spacing w:line="360" w:lineRule="auto"/>
      </w:pPr>
      <w:proofErr w:type="gramStart"/>
      <w:r>
        <w:t>Area</w:t>
      </w:r>
      <w:proofErr w:type="gramEnd"/>
      <w:r>
        <w:t xml:space="preserve"> with larger stands of aspen </w:t>
      </w:r>
      <w:proofErr w:type="gramStart"/>
      <w:r>
        <w:t>are</w:t>
      </w:r>
      <w:proofErr w:type="gramEnd"/>
      <w:r>
        <w:t xml:space="preserve"> </w:t>
      </w:r>
      <w:r w:rsidR="00240657">
        <w:t>predicted to remain so even with extreme climate change scenarios and all periods</w:t>
      </w:r>
      <w:r w:rsidR="004B0A77">
        <w:t>.</w:t>
      </w:r>
      <w:r w:rsidR="00240657">
        <w:t xml:space="preserve"> </w:t>
      </w:r>
      <w:r w:rsidR="003316FF">
        <w:t>However,</w:t>
      </w:r>
      <w:r w:rsidR="004B0A77">
        <w:t xml:space="preserve"> </w:t>
      </w:r>
      <w:r w:rsidR="006B2262">
        <w:t xml:space="preserve">stands towards the </w:t>
      </w:r>
      <w:r w:rsidR="004B0A77">
        <w:t>periphery</w:t>
      </w:r>
      <w:r w:rsidR="006B2262">
        <w:t xml:space="preserve"> and scattered smaller patches are predicted </w:t>
      </w:r>
      <w:r w:rsidR="001B40E7">
        <w:t>decreases in their probability of suitable habitat.</w:t>
      </w:r>
      <w:r w:rsidR="004B0A77">
        <w:t xml:space="preserve"> </w:t>
      </w:r>
      <w:r w:rsidR="001B40E7">
        <w:t xml:space="preserve">As suggested by the theory of </w:t>
      </w:r>
      <w:r w:rsidR="001B40E7">
        <w:lastRenderedPageBreak/>
        <w:t xml:space="preserve">island </w:t>
      </w:r>
      <w:r w:rsidR="00FB2802">
        <w:t>biogeography,</w:t>
      </w:r>
      <w:r w:rsidR="001B40E7">
        <w:t xml:space="preserve"> larger and core habitats </w:t>
      </w:r>
      <w:r w:rsidR="003316FF">
        <w:t>are less prone to change compared to edges of the habitats which is also illustrated by our model.</w:t>
      </w:r>
      <w:r w:rsidR="00FB2802">
        <w:t xml:space="preserve"> It also predicted that some areas with smaller patches </w:t>
      </w:r>
      <w:r w:rsidR="006B056C">
        <w:t xml:space="preserve">to expand in future. If managed well then smaller patches </w:t>
      </w:r>
      <w:proofErr w:type="gramStart"/>
      <w:r w:rsidR="006B056C">
        <w:t>can be</w:t>
      </w:r>
      <w:proofErr w:type="gramEnd"/>
      <w:r w:rsidR="006B056C">
        <w:t xml:space="preserve"> flourish into bigger</w:t>
      </w:r>
      <w:r w:rsidR="00111FE2">
        <w:t>.</w:t>
      </w:r>
    </w:p>
    <w:p w14:paraId="06CC6A1F" w14:textId="77777777" w:rsidR="003316FF" w:rsidRDefault="003316FF" w:rsidP="007E5F35">
      <w:pPr>
        <w:spacing w:line="360" w:lineRule="auto"/>
      </w:pPr>
    </w:p>
    <w:p w14:paraId="5571CBB8" w14:textId="77777777" w:rsidR="008F39A8" w:rsidRDefault="008F39A8" w:rsidP="007E5F35">
      <w:pPr>
        <w:spacing w:line="360" w:lineRule="auto"/>
      </w:pPr>
    </w:p>
    <w:p w14:paraId="12E0FB05" w14:textId="77777777" w:rsidR="00B12E02" w:rsidRDefault="00B12E02" w:rsidP="007E5F35">
      <w:pPr>
        <w:spacing w:line="360" w:lineRule="auto"/>
      </w:pPr>
    </w:p>
    <w:p w14:paraId="6719F214" w14:textId="17C2F0A0" w:rsidR="01827211" w:rsidRDefault="01827211" w:rsidP="7E8A0FA9">
      <w:pPr>
        <w:spacing w:line="360" w:lineRule="auto"/>
      </w:pPr>
    </w:p>
    <w:p w14:paraId="29DA28A2" w14:textId="49EA85A7" w:rsidR="7E8A0FA9" w:rsidRDefault="7E8A0FA9" w:rsidP="7E8A0FA9">
      <w:pPr>
        <w:spacing w:line="360" w:lineRule="auto"/>
      </w:pPr>
    </w:p>
    <w:p w14:paraId="4C8A7C5D" w14:textId="6FC0656B" w:rsidR="00EF539E" w:rsidRDefault="00EF539E" w:rsidP="556BF0BF">
      <w:pPr>
        <w:spacing w:line="360" w:lineRule="auto"/>
      </w:pPr>
      <w:r w:rsidRPr="556BF0BF">
        <w:t>References</w:t>
      </w:r>
    </w:p>
    <w:p w14:paraId="394C75DC" w14:textId="7B6D07A7" w:rsidR="00D718B6" w:rsidRPr="00D718B6" w:rsidRDefault="00EF539E" w:rsidP="00D718B6">
      <w:pPr>
        <w:widowControl w:val="0"/>
        <w:autoSpaceDE w:val="0"/>
        <w:autoSpaceDN w:val="0"/>
        <w:adjustRightInd w:val="0"/>
        <w:spacing w:line="360" w:lineRule="auto"/>
        <w:ind w:left="480" w:hanging="480"/>
        <w:rPr>
          <w:noProof/>
        </w:rPr>
      </w:pPr>
      <w:r w:rsidRPr="556BF0BF">
        <w:fldChar w:fldCharType="begin" w:fldLock="1"/>
      </w:r>
      <w:r>
        <w:instrText xml:space="preserve">ADDIN Mendeley Bibliography CSL_BIBLIOGRAPHY </w:instrText>
      </w:r>
      <w:r w:rsidRPr="556BF0BF">
        <w:fldChar w:fldCharType="separate"/>
      </w:r>
      <w:r w:rsidR="00D718B6" w:rsidRPr="00D718B6">
        <w:rPr>
          <w:noProof/>
        </w:rPr>
        <w:t>AdaptWest Project, 2022. Gridded current and projected climate data for North America at 1km resolution, interpolated using the ClimateNA v7. 30 software (T. Wang et al., 2022).</w:t>
      </w:r>
    </w:p>
    <w:p w14:paraId="45524CFE"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Alban, D.H., 1982. Effects of nutrient accumulation by aspen, spruce, and pine on soil properties. Soil Sci. Soc. Am. J. 46, 853–861.</w:t>
      </w:r>
    </w:p>
    <w:p w14:paraId="016089F0"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Bartos, D.L., 2001. Landscape dynamics of aspen and conifer forests.</w:t>
      </w:r>
    </w:p>
    <w:p w14:paraId="6F98719C"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Buri, A., Cianfrani, C., Pinto-Figueroa, E., Yashiro, E., Spangenberg, J.E., Adatte, T., Verrecchia, E., Guisan, A., Pradervand, J.-N., 2017. Soil factors improve predictions of plant species distribution in a mountain environment. Prog. Phys. Geogr. 41, 703–722.</w:t>
      </w:r>
    </w:p>
    <w:p w14:paraId="464B5B11"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Campbell, R.B., Bartos, D.L., 2001. Aspen ecosystems: objectives for sustaining biodiversity, in: WD Shepperd, D. Binkley, DL Bartos, TJ Stohlgren, and LG Eskew, Compilers. Sustaining Aspen in Western Landscapes: Symposium Proceedings. Proceedings RMRS-P-18. USDA Forest Service, Rocky Mountain Research Station, Fort Collins, Colorado, USA. pp. 299–307.</w:t>
      </w:r>
    </w:p>
    <w:p w14:paraId="53F1880C"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Chaney, N.W., Minasny, B., Herman, J.D., Nauman, T.W., Brungard, C.W., Morgan, C.L.S., McBratney, A.B., Wood, E.F., Yimam, Y., 2019. POLARIS soil properties: 30‐m probabilistic maps of soil properties over the contiguous United States. Water Resour. Res. 55, 2916–2938.</w:t>
      </w:r>
    </w:p>
    <w:p w14:paraId="73FD0B46"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lastRenderedPageBreak/>
        <w:t>Chaney, N.W., Wood, E.F., McBratney, A.B., Hempel, J.W., Nauman, T.W., Brungard, C.W., Odgers, N.P., 2016. POLARIS: A 30-meter probabilistic soil series map of the contiguous United States. Geoderma 274, 54–67. https://doi.org/10.1016/j.geoderma.2016.03.025</w:t>
      </w:r>
    </w:p>
    <w:p w14:paraId="4DA6713E"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Cryer, D.H., Murray, J.E., 1992. Aspen regeneration and soils. Rangelands Arch. 14, 223–226.</w:t>
      </w:r>
    </w:p>
    <w:p w14:paraId="05533843"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Dormann, C.F., Elith, J., Bacher, S., Buchmann, C., Carl, G., Carré, G., Marquéz, J.R.G., Gruber, B., Lafourcade, B., Leitão, P.J., 2013. Collinearity: a review of methods to deal with it and a simulation study evaluating their performance. Ecography (Cop.). 36, 27–46.</w:t>
      </w:r>
    </w:p>
    <w:p w14:paraId="64A2028F"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Fielding, A.H., Bell, J.F., 1997. A review of methods for the assessment of prediction errors in conservation presence/absence models. Environ. Conserv. 24, 38–49.</w:t>
      </w:r>
    </w:p>
    <w:p w14:paraId="364905D6"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Flint, L.E., Flint, A.L., 2012. Downscaling future climate scenarios to fine scales for hydrologic and ecological modeling and analysis. Ecol. Process. 1, 1–15.</w:t>
      </w:r>
    </w:p>
    <w:p w14:paraId="2A71AD13"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Franklin, J., Davis, F.W., Ikegami, M., Syphard, A.D., Flint, L.E., Flint, A.L., Hannah, L., 2013. Modeling plant species distributions under future climates: how fine scale do climate projections need to be? Glob. Chang. Biol. 19, 473–483.</w:t>
      </w:r>
    </w:p>
    <w:p w14:paraId="66096C92"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Franklin, J., Serra-Diaz, J.M., Syphard, A.D., Regan, H.M., 2016. Global change and terrestrial plant community dynamics. Proc. Natl. Acad. Sci. 113, 3725–3734.</w:t>
      </w:r>
    </w:p>
    <w:p w14:paraId="1296FF7F"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Goebes, P., Schmidt, K., Seitz, S., Both, S., Bruelheide, H., Erfmeier, A., Scholten, T., Kühn, P., 2019. The strength of soil-plant interactions under forest is related to a Critical Soil Depth. Sci. Rep. 9, 8635.</w:t>
      </w:r>
    </w:p>
    <w:p w14:paraId="45D4788A"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Gómez, J.M., González-Megías, A., Lorite, J., Abdelaziz, M., Perfectti, F., 2015. The silent extinction: climate change and the potential hybridization-mediated extinction of endemic high-mountain plants. Biodivers. Conserv. 24, 1843–1857.</w:t>
      </w:r>
    </w:p>
    <w:p w14:paraId="032111F7"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Hughes, L., 2000. Biological consequences of global warming: is the signal already apparent? Trends Ecol. Evol. 15, 56–61.</w:t>
      </w:r>
    </w:p>
    <w:p w14:paraId="26BADD51"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Kessler, W.B., Salwasser, H., Cartwright Jr, C.W., Caplan, J.A., 1992. New perspectives for sustainable natural resources management. Ecol. Appl. 221–225.</w:t>
      </w:r>
    </w:p>
    <w:p w14:paraId="69C922D3"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 xml:space="preserve">Kivinen, S., Koivisto, E., Keski-Saari, S., Poikolainen, L., Tanhuanpää, T., Kuzmin, A., </w:t>
      </w:r>
      <w:r w:rsidRPr="00D718B6">
        <w:rPr>
          <w:noProof/>
        </w:rPr>
        <w:lastRenderedPageBreak/>
        <w:t>Viinikka, A., Heikkinen, R.K., Pykälä, J., Virkkala, R., 2020. A keystone species, European aspen (Populus tremula L.), in boreal forests: Ecological role, knowledge needs and mapping using remote sensing. For. Ecol. Manage. 462, 118008.</w:t>
      </w:r>
    </w:p>
    <w:p w14:paraId="6449E48C"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Lamprecht, A., Semenchuk, P.R., Steinbauer, K., Winkler, M., Pauli, H., 2018. Climate change leads to accelerated transformation of high‐elevation vegetation in the central Alps. New Phytol. 220, 447–459.</w:t>
      </w:r>
    </w:p>
    <w:p w14:paraId="01D1BE48"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Mahony, C.R., Wang, T., Hamann, A., Cannon, A.J., 2022. A global climate model ensemble for downscaled monthly climate normals over North America. Int. J. Climatol. 42, 5871–5891.</w:t>
      </w:r>
    </w:p>
    <w:p w14:paraId="667D8774"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McCune, B., 2007. Improved estimates of incident radiation and heat load using non‐parametric regression against topographic variables. J. Veg. Sci. 18, 751–754.</w:t>
      </w:r>
    </w:p>
    <w:p w14:paraId="78C248ED"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McCune, B., Keon, D., 2002. Equations for potential annual direct incident radiation and heat load. J. Veg. Sci. 13, 603–606.</w:t>
      </w:r>
    </w:p>
    <w:p w14:paraId="5074B07F"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Mitton, J.B., Grant, M.C., 1996. Genetic variation and the natural history of quaking aspen. Bioscience 46, 25–31.</w:t>
      </w:r>
    </w:p>
    <w:p w14:paraId="27A3D07B"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Moro Rosso, L.H., de Borja Reis, A.F., Correndo, A.A., Ciampitti, I.A., 2021. XPolaris: an R-package to retrieve United States soil data at 30-meter resolution. BMC Res. Notes 14, 327. https://doi.org/10.1186/s13104-021-05729-y</w:t>
      </w:r>
    </w:p>
    <w:p w14:paraId="5281B814"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Nalder, I.A., Wein, R.W., 1998. Spatial interpolation of climatic normals: test of a new method in the Canadian boreal forest. Agric. For. Meteorol. 92, 211–225.</w:t>
      </w:r>
    </w:p>
    <w:p w14:paraId="557FB659"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Olden, J.D., 2006. Biotic homogenization: a new research agenda for conservation biogeography. J. Biogeogr. 33, 2027–2039.</w:t>
      </w:r>
    </w:p>
    <w:p w14:paraId="1F83616E"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Parmesan, C., Hanley, M.E., 2015. Plants and climate change: complexities and surprises. Ann. Bot. 116, 849–864.</w:t>
      </w:r>
    </w:p>
    <w:p w14:paraId="0E3D7E6C"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Rehfeldt, G.E., Ferguson, D.E., Crookston, N.L., 2009. Aspen, climate, and sudden decline in western USA. For. Ecol. Manage. 258, 2353–2364. https://doi.org/10.1016/j.foreco.2009.06.005</w:t>
      </w:r>
    </w:p>
    <w:p w14:paraId="6827B752"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 xml:space="preserve">Rodman, K.C., Veblen, T.T., Battaglia, M.A., Chambers, M.E., Fornwalt, P.J., Holden, Z.A., </w:t>
      </w:r>
      <w:r w:rsidRPr="00D718B6">
        <w:rPr>
          <w:noProof/>
        </w:rPr>
        <w:lastRenderedPageBreak/>
        <w:t>Kolb, T.E., Ouzts, J.R., Rother, M.T., 2020. A changing climate is snuffing out post‐fire recovery in montane forests. Glob. Ecol. Biogeogr. 29, 2039–2051.</w:t>
      </w:r>
    </w:p>
    <w:p w14:paraId="56B0A692"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Rogers, P.C., Pinno, B.D., Šebesta, J., Albrectsen, B.R., Li, G., Ivanova, N., Kusbach, A., Kuuluvainen, T., Landhäusser, S.M., Liu, H., 2020. A global view of aspen: Conservation science for widespread keystone systems. Glob. Ecol. Conserv. 21, e00828.</w:t>
      </w:r>
    </w:p>
    <w:p w14:paraId="51F30A73"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Ruete, A., Leynaud, G.C., 2015. Goal-oriented evaluation of species distribution models’ accuracy and precision: True Skill Statistic profile and uncertainty maps. PeerJ Prepr. 3, e1208v1.</w:t>
      </w:r>
    </w:p>
    <w:p w14:paraId="73E4CEB1"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Selwood, K.E., McGeoch, M.A., Mac Nally, R., 2015. The effects of climate change and land‐use change on demographic rates and population viability. Biol. Rev. 90, 837–853.</w:t>
      </w:r>
    </w:p>
    <w:p w14:paraId="2BDA523D"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Shepperd, W.D., 1986. Silviculture of Aspen Forests in the Rocky Mountains and in the Southwest. USDA Forest Service, Rocky Mountain Forest and Range Experiment Station.</w:t>
      </w:r>
    </w:p>
    <w:p w14:paraId="7191C466"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Ste-Marie, C., Paré, D., Gagnon, D., 2007. The contrasting effects of aspen and jack pine on soil nutritional properties depend on parent material. Ecosystems 10, 1299–1310.</w:t>
      </w:r>
    </w:p>
    <w:p w14:paraId="00287FE2"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Thomas, C.D., 2010. Climate, climate change and range boundaries. Divers. Distrib. 16, 488–495.</w:t>
      </w:r>
    </w:p>
    <w:p w14:paraId="2CBEBA46"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Thuiller, W., Georges, D., Engler, R., Breiner, F., Georges, M.D., Thuiller, C.W., 2016. Package ‘biomod2.’ Species Distrib. Model. within an ensemble Forecast. Framew.</w:t>
      </w:r>
    </w:p>
    <w:p w14:paraId="2BFCD99D"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Thuiller, W., Lavorel, S., Araújo, M.B., Sykes, M.T., Prentice, I.C., 2005. Climate change threats to plant diversity in Europe. Proc. Natl. Acad. Sci. 102, 8245–8250.</w:t>
      </w:r>
    </w:p>
    <w:p w14:paraId="1E351728"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Uusitalo, R., Siljander, M., Culverwell, C.L., Hendrickx, G., Lindén, A., Dub, T., Aalto, J., Sane, J., Marsboom, C., Suvanto, M.T., 2021. Predicting spatial patterns of sindbis virus (Sinv) infection risk in finland using vector, host and environmental data. Int. J. Environ. Res. Public Health 18, 7064.</w:t>
      </w:r>
    </w:p>
    <w:p w14:paraId="75C61911"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Verrall, B., Pickering, C.M., 2020. Alpine vegetation in the context of climate change: A global review of past research and future directions. Sci. Total Environ. 748, 141344.</w:t>
      </w:r>
    </w:p>
    <w:p w14:paraId="4BBCA294"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 xml:space="preserve">Voigt, G.K., Heinselman, M.L., Zasada, Z.A., 1957. The effect of soil characteristics on the </w:t>
      </w:r>
      <w:r w:rsidRPr="00D718B6">
        <w:rPr>
          <w:noProof/>
        </w:rPr>
        <w:lastRenderedPageBreak/>
        <w:t>growth of quaking aspen in northern Minnesota. Soil Sci. Soc. Am. J. 21, 649–652.</w:t>
      </w:r>
    </w:p>
    <w:p w14:paraId="1EB5D5EB"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Walthert, L., Meier, E.S., 2017. Tree species distribution in temperate forests is more influenced by soil than by climate. Ecol. Evol. 7, 9473–9484.</w:t>
      </w:r>
    </w:p>
    <w:p w14:paraId="40DC5D28"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Woldeselassie, M., Van Miegroet, H., Gruselle, M.-C., Hambly, N., 2012. Storage and stability of soil organic carbon in aspen and conifer forest soils of northern Utah. Soil Sci. Soc. Am. J. 76, 2230–2240.</w:t>
      </w:r>
    </w:p>
    <w:p w14:paraId="60EE97A1"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Worrall, J.J., Rehfeldt, G.E., Hamann, A., Hogg, E.H., Marchetti, S.B., Michaelian, M., Gray, L.K., 2013. Recent declines of Populus tremuloides in North America linked to climate. For. Ecol. Manage. 299, 35–51.</w:t>
      </w:r>
    </w:p>
    <w:p w14:paraId="3C3BDBFF" w14:textId="77777777" w:rsidR="00D718B6" w:rsidRPr="00D718B6" w:rsidRDefault="00D718B6" w:rsidP="00D718B6">
      <w:pPr>
        <w:widowControl w:val="0"/>
        <w:autoSpaceDE w:val="0"/>
        <w:autoSpaceDN w:val="0"/>
        <w:adjustRightInd w:val="0"/>
        <w:spacing w:line="360" w:lineRule="auto"/>
        <w:ind w:left="480" w:hanging="480"/>
        <w:rPr>
          <w:noProof/>
        </w:rPr>
      </w:pPr>
      <w:r w:rsidRPr="00D718B6">
        <w:rPr>
          <w:noProof/>
        </w:rPr>
        <w:t>Zhongming, Z., Linong, L., Xiaona, Y., Wangqiang, Z., Wei, L., 2022. AR6 synthesis report: Climate change 2022.</w:t>
      </w:r>
    </w:p>
    <w:p w14:paraId="42FFA8EA" w14:textId="0A5752A0" w:rsidR="00EF539E" w:rsidRPr="00711CBD" w:rsidRDefault="00EF539E" w:rsidP="556BF0BF">
      <w:pPr>
        <w:spacing w:line="360" w:lineRule="auto"/>
      </w:pPr>
      <w:r w:rsidRPr="556BF0BF">
        <w:fldChar w:fldCharType="end"/>
      </w:r>
    </w:p>
    <w:sectPr w:rsidR="00EF539E" w:rsidRPr="00711CB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Guest User" w:date="2023-06-01T07:20:00Z" w:initials="GU">
    <w:p w14:paraId="6A267629" w14:textId="1FCD463F" w:rsidR="445A55E1" w:rsidRDefault="445A55E1">
      <w:pPr>
        <w:pStyle w:val="CommentText"/>
      </w:pPr>
      <w:r>
        <w:t xml:space="preserve">I would make this map a little smaller. It seems like not a lot of information for a whole page. </w:t>
      </w:r>
      <w:r>
        <w:rPr>
          <w:rStyle w:val="CommentReference"/>
        </w:rPr>
        <w:annotationRef/>
      </w:r>
    </w:p>
  </w:comment>
  <w:comment w:id="23" w:author="Hart,Sarah" w:date="2023-06-01T10:22:00Z" w:initials="Ha">
    <w:p w14:paraId="59AC005C" w14:textId="77777777" w:rsidR="00E43B93" w:rsidRDefault="00E43B93" w:rsidP="00E43B93">
      <w:pPr>
        <w:pStyle w:val="CommentText"/>
      </w:pPr>
      <w:r>
        <w:t>list models here</w:t>
      </w:r>
      <w:r>
        <w:rPr>
          <w:rStyle w:val="CommentReference"/>
        </w:rPr>
        <w:annotationRef/>
      </w:r>
    </w:p>
  </w:comment>
  <w:comment w:id="29" w:author="Hart,Sarah" w:date="2023-06-01T09:48:00Z" w:initials="Ha">
    <w:p w14:paraId="13EA7719" w14:textId="63D257A0" w:rsidR="445A55E1" w:rsidRDefault="445A55E1">
      <w:pPr>
        <w:pStyle w:val="CommentText"/>
      </w:pPr>
      <w:r>
        <w:t>Correct?</w:t>
      </w:r>
      <w:r>
        <w:rPr>
          <w:rStyle w:val="CommentReference"/>
        </w:rPr>
        <w:annotationRef/>
      </w:r>
    </w:p>
  </w:comment>
  <w:comment w:id="30" w:author="Hart,Sarah" w:date="2023-06-01T09:53:00Z" w:initials="Ha">
    <w:p w14:paraId="73EA241A" w14:textId="73519FEA" w:rsidR="445A55E1" w:rsidRDefault="445A55E1">
      <w:pPr>
        <w:pStyle w:val="CommentText"/>
      </w:pPr>
      <w:r>
        <w:t>Please include a table in the supplement that details your decision processes here</w:t>
      </w:r>
      <w:r>
        <w:rPr>
          <w:rStyle w:val="CommentReference"/>
        </w:rPr>
        <w:annotationRef/>
      </w:r>
    </w:p>
  </w:comment>
  <w:comment w:id="32" w:author="Hart,Sarah" w:date="2023-06-01T10:14:00Z" w:initials="Ha">
    <w:p w14:paraId="471DC08B" w14:textId="77CD5119" w:rsidR="445A55E1" w:rsidRDefault="445A55E1">
      <w:pPr>
        <w:pStyle w:val="CommentText"/>
      </w:pPr>
      <w:r>
        <w:t>Can you explain each of these metrics in one sentence</w:t>
      </w:r>
      <w:r>
        <w:rPr>
          <w:rStyle w:val="CommentReference"/>
        </w:rPr>
        <w:annotationRef/>
      </w:r>
    </w:p>
  </w:comment>
  <w:comment w:id="35" w:author="Hart,Sarah" w:date="2023-06-01T10:25:00Z" w:initials="Ha">
    <w:p w14:paraId="4D7A7B09" w14:textId="6649D1DE" w:rsidR="445A55E1" w:rsidRDefault="445A55E1">
      <w:pPr>
        <w:pStyle w:val="CommentText"/>
      </w:pPr>
      <w:r>
        <w:t>how was this quantified?</w:t>
      </w:r>
      <w:r>
        <w:rPr>
          <w:rStyle w:val="CommentReference"/>
        </w:rPr>
        <w:annotationRef/>
      </w:r>
    </w:p>
  </w:comment>
  <w:comment w:id="37" w:author="Hart,Sarah" w:date="2023-06-01T10:26:00Z" w:initials="Ha">
    <w:p w14:paraId="0431DF82" w14:textId="14887092" w:rsidR="445A55E1" w:rsidRDefault="445A55E1">
      <w:pPr>
        <w:pStyle w:val="CommentText"/>
      </w:pPr>
      <w:r>
        <w:t>I don't understand where this value comes from. Please include details</w:t>
      </w:r>
      <w:r>
        <w:rPr>
          <w:rStyle w:val="CommentReference"/>
        </w:rPr>
        <w:annotationRef/>
      </w:r>
    </w:p>
  </w:comment>
  <w:comment w:id="43" w:author="Hart,Sarah" w:date="2023-06-01T10:27:00Z" w:initials="Ha">
    <w:p w14:paraId="2EF0EAB3" w14:textId="1A4BC275" w:rsidR="445A55E1" w:rsidRDefault="445A55E1">
      <w:pPr>
        <w:pStyle w:val="CommentText"/>
      </w:pPr>
      <w:r>
        <w:t>I think this can be summarized into one setence</w:t>
      </w:r>
      <w:r>
        <w:rPr>
          <w:rStyle w:val="CommentReference"/>
        </w:rPr>
        <w:annotationRef/>
      </w:r>
    </w:p>
  </w:comment>
  <w:comment w:id="47" w:author="Hart,Sarah" w:date="2023-06-01T10:28:00Z" w:initials="Ha">
    <w:p w14:paraId="69A65281" w14:textId="36739815" w:rsidR="445A55E1" w:rsidRDefault="445A55E1">
      <w:pPr>
        <w:pStyle w:val="CommentText"/>
      </w:pPr>
      <w:r>
        <w:t>can you clarify what resolution this data is at?</w:t>
      </w:r>
      <w:r>
        <w:rPr>
          <w:rStyle w:val="CommentReference"/>
        </w:rPr>
        <w:annotationRef/>
      </w:r>
    </w:p>
  </w:comment>
  <w:comment w:id="51" w:author="Hart,Sarah" w:date="2023-06-01T10:29:00Z" w:initials="Ha">
    <w:p w14:paraId="5DD82A2D" w14:textId="290A3173" w:rsidR="445A55E1" w:rsidRDefault="445A55E1">
      <w:pPr>
        <w:pStyle w:val="CommentText"/>
      </w:pPr>
      <w:r>
        <w:t>I don't think you need to show the climate data since it shows up in your partial dependence plots</w:t>
      </w:r>
      <w:r>
        <w:rPr>
          <w:rStyle w:val="CommentReference"/>
        </w:rPr>
        <w:annotationRef/>
      </w:r>
    </w:p>
  </w:comment>
  <w:comment w:id="55" w:author="Hart,Sarah" w:date="2023-06-01T10:27:00Z" w:initials="Ha">
    <w:p w14:paraId="3A115193" w14:textId="77443209" w:rsidR="445A55E1" w:rsidRDefault="445A55E1">
      <w:pPr>
        <w:pStyle w:val="CommentText"/>
      </w:pPr>
      <w:r>
        <w:t>you do not need to state this in a manuscript</w:t>
      </w:r>
      <w:r>
        <w:rPr>
          <w:rStyle w:val="CommentReference"/>
        </w:rPr>
        <w:annotationRef/>
      </w:r>
    </w:p>
  </w:comment>
  <w:comment w:id="213" w:author="Hart,Sarah" w:date="2023-06-01T10:38:00Z" w:initials="Ha">
    <w:p w14:paraId="6BD8F725" w14:textId="01DCC693" w:rsidR="445A55E1" w:rsidRDefault="445A55E1">
      <w:pPr>
        <w:pStyle w:val="CommentText"/>
      </w:pPr>
      <w:r>
        <w:t>Please make this easier on your readier and just supply the information in both places</w:t>
      </w:r>
      <w:r>
        <w:rPr>
          <w:rStyle w:val="CommentReference"/>
        </w:rPr>
        <w:annotationRef/>
      </w:r>
    </w:p>
  </w:comment>
  <w:comment w:id="215" w:author="Hart,Sarah" w:date="2023-06-01T10:36:00Z" w:initials="Ha">
    <w:p w14:paraId="439FE6D1" w14:textId="3D8DCDFE" w:rsidR="445A55E1" w:rsidRDefault="445A55E1">
      <w:pPr>
        <w:pStyle w:val="CommentText"/>
      </w:pPr>
      <w:r>
        <w:t>Table numbers are not in order</w:t>
      </w:r>
      <w:r>
        <w:rPr>
          <w:rStyle w:val="CommentReference"/>
        </w:rPr>
        <w:annotationRef/>
      </w:r>
    </w:p>
  </w:comment>
  <w:comment w:id="217" w:author="Hart,Sarah" w:date="2023-06-01T10:40:00Z" w:initials="Ha">
    <w:p w14:paraId="673347C8" w14:textId="007E171E" w:rsidR="445A55E1" w:rsidRDefault="445A55E1">
      <w:pPr>
        <w:pStyle w:val="CommentText"/>
      </w:pPr>
      <w:r>
        <w:t>This table seems to duplicate information available in Fig 4</w:t>
      </w:r>
      <w:r>
        <w:rPr>
          <w:rStyle w:val="CommentReference"/>
        </w:rPr>
        <w:annotationRef/>
      </w:r>
    </w:p>
  </w:comment>
  <w:comment w:id="218" w:author="Hart,Sarah" w:date="2023-06-01T09:46:00Z" w:initials="Ha">
    <w:p w14:paraId="1E503F65" w14:textId="67B2B638" w:rsidR="445A55E1" w:rsidRDefault="445A55E1">
      <w:pPr>
        <w:pStyle w:val="CommentText"/>
      </w:pPr>
      <w:r>
        <w:t>Please include what this stands for</w:t>
      </w:r>
      <w:r>
        <w:rPr>
          <w:rStyle w:val="CommentReference"/>
        </w:rPr>
        <w:annotationRef/>
      </w:r>
    </w:p>
  </w:comment>
  <w:comment w:id="224" w:author="Hart,Sarah" w:date="2023-06-01T07:59:00Z" w:initials="Ha">
    <w:p w14:paraId="5FED301D" w14:textId="01305BEB" w:rsidR="445A55E1" w:rsidRDefault="445A55E1">
      <w:pPr>
        <w:pStyle w:val="CommentText"/>
      </w:pPr>
      <w:r>
        <w:t>Remove title. Add x-axis label. Include full variable name not just abbreviation.</w:t>
      </w:r>
      <w:r>
        <w:rPr>
          <w:rStyle w:val="CommentReference"/>
        </w:rPr>
        <w:annotationRef/>
      </w:r>
    </w:p>
  </w:comment>
  <w:comment w:id="225" w:author="Hart,Sarah" w:date="2023-06-01T10:37:00Z" w:initials="Ha">
    <w:p w14:paraId="37E24A43" w14:textId="2BEA15B2" w:rsidR="445A55E1" w:rsidRDefault="445A55E1">
      <w:pPr>
        <w:pStyle w:val="CommentText"/>
      </w:pPr>
      <w:r>
        <w:t xml:space="preserve">Move to supplement. </w:t>
      </w:r>
      <w:r>
        <w:rPr>
          <w:rStyle w:val="CommentReference"/>
        </w:rPr>
        <w:annotationRef/>
      </w:r>
    </w:p>
  </w:comment>
  <w:comment w:id="229" w:author="Hart,Sarah" w:date="2023-06-01T10:43:00Z" w:initials="Ha">
    <w:p w14:paraId="092AB64A" w14:textId="646557A3" w:rsidR="445A55E1" w:rsidRDefault="445A55E1">
      <w:pPr>
        <w:pStyle w:val="CommentText"/>
      </w:pPr>
      <w:r>
        <w:t>This is vary vague</w:t>
      </w:r>
      <w:r>
        <w:rPr>
          <w:rStyle w:val="CommentReference"/>
        </w:rPr>
        <w:annotationRef/>
      </w:r>
    </w:p>
  </w:comment>
  <w:comment w:id="230" w:author="Hart,Sarah" w:date="2023-06-01T10:44:00Z" w:initials="Ha">
    <w:p w14:paraId="26CDD4A6" w14:textId="13B230BB" w:rsidR="445A55E1" w:rsidRDefault="445A55E1">
      <w:pPr>
        <w:pStyle w:val="CommentText"/>
      </w:pPr>
      <w:r>
        <w:t>Please clarify that only refers to the results from RF models</w:t>
      </w:r>
      <w:r>
        <w:rPr>
          <w:rStyle w:val="CommentReference"/>
        </w:rPr>
        <w:annotationRef/>
      </w:r>
    </w:p>
  </w:comment>
  <w:comment w:id="238" w:author="Hart,Sarah" w:date="2023-06-01T10:45:00Z" w:initials="Ha">
    <w:p w14:paraId="6663CE2C" w14:textId="2BF5A23C" w:rsidR="445A55E1" w:rsidRDefault="445A55E1">
      <w:pPr>
        <w:pStyle w:val="CommentText"/>
      </w:pPr>
      <w:r>
        <w:t>units?</w:t>
      </w:r>
      <w:r>
        <w:rPr>
          <w:rStyle w:val="CommentReference"/>
        </w:rPr>
        <w:annotationRef/>
      </w:r>
    </w:p>
  </w:comment>
  <w:comment w:id="243" w:author="Hart,Sarah" w:date="2023-06-01T10:41:00Z" w:initials="Ha">
    <w:p w14:paraId="306ED0AD" w14:textId="43B1A9DA" w:rsidR="445A55E1" w:rsidRDefault="445A55E1">
      <w:pPr>
        <w:pStyle w:val="CommentText"/>
      </w:pPr>
      <w:r>
        <w:t>Please remove gray background and decrease height of figure</w:t>
      </w:r>
      <w:r>
        <w:rPr>
          <w:rStyle w:val="CommentReference"/>
        </w:rPr>
        <w:annotationRef/>
      </w:r>
    </w:p>
  </w:comment>
  <w:comment w:id="244" w:author="Hart,Sarah" w:date="2023-06-01T10:43:00Z" w:initials="Ha">
    <w:p w14:paraId="6C0A330A" w14:textId="1058803E" w:rsidR="445A55E1" w:rsidRDefault="445A55E1">
      <w:pPr>
        <w:pStyle w:val="CommentText"/>
      </w:pPr>
      <w:r>
        <w:t>also please change panel titles to the full name not the abbreviation</w:t>
      </w:r>
      <w:r>
        <w:rPr>
          <w:rStyle w:val="CommentReference"/>
        </w:rPr>
        <w:annotationRef/>
      </w:r>
    </w:p>
  </w:comment>
  <w:comment w:id="245" w:author="Hart,Sarah" w:date="2023-06-01T10:46:00Z" w:initials="Ha">
    <w:p w14:paraId="3EB2F963" w14:textId="2DA45EFF" w:rsidR="445A55E1" w:rsidRDefault="445A55E1">
      <w:pPr>
        <w:pStyle w:val="CommentText"/>
      </w:pPr>
      <w:r>
        <w:t>and add y-axis label</w:t>
      </w:r>
      <w:r>
        <w:rPr>
          <w:rStyle w:val="CommentReference"/>
        </w:rPr>
        <w:annotationRef/>
      </w:r>
    </w:p>
  </w:comment>
  <w:comment w:id="246" w:author="Hart,Sarah" w:date="2023-06-01T10:47:00Z" w:initials="Ha">
    <w:p w14:paraId="54A71983" w14:textId="33CE385B" w:rsidR="445A55E1" w:rsidRDefault="445A55E1">
      <w:pPr>
        <w:pStyle w:val="CommentText"/>
      </w:pPr>
      <w:r>
        <w:t>Please explain what the different lines correspond with</w:t>
      </w:r>
      <w:r>
        <w:rPr>
          <w:rStyle w:val="CommentReference"/>
        </w:rPr>
        <w:annotationRef/>
      </w:r>
    </w:p>
  </w:comment>
  <w:comment w:id="247" w:author="Hart,Sarah" w:date="2023-06-01T10:47:00Z" w:initials="Ha">
    <w:p w14:paraId="5DDC5E86" w14:textId="52EDC1DF" w:rsidR="445A55E1" w:rsidRDefault="445A55E1">
      <w:pPr>
        <w:pStyle w:val="CommentText"/>
      </w:pPr>
      <w:r>
        <w:t>Add figure letters</w:t>
      </w:r>
      <w:r>
        <w:rPr>
          <w:rStyle w:val="CommentReference"/>
        </w:rPr>
        <w:annotationRef/>
      </w:r>
    </w:p>
  </w:comment>
  <w:comment w:id="248" w:author="Hart,Sarah" w:date="2023-06-01T10:47:00Z" w:initials="Ha">
    <w:p w14:paraId="1956C348" w14:textId="66C5BA79" w:rsidR="445A55E1" w:rsidRDefault="445A55E1">
      <w:pPr>
        <w:pStyle w:val="CommentText"/>
      </w:pPr>
      <w:r>
        <w:t>remove title</w:t>
      </w:r>
      <w:r>
        <w:rPr>
          <w:rStyle w:val="CommentReference"/>
        </w:rPr>
        <w:annotationRef/>
      </w:r>
    </w:p>
  </w:comment>
  <w:comment w:id="251" w:author="Hart,Sarah" w:date="2023-06-01T10:40:00Z" w:initials="Ha">
    <w:p w14:paraId="23DDE3F0" w14:textId="6BEA2380" w:rsidR="445A55E1" w:rsidRDefault="445A55E1">
      <w:pPr>
        <w:pStyle w:val="CommentText"/>
      </w:pPr>
      <w:r>
        <w:t>This figure should come before Fig 3</w:t>
      </w:r>
      <w:r>
        <w:rPr>
          <w:rStyle w:val="CommentReference"/>
        </w:rPr>
        <w:annotationRef/>
      </w:r>
    </w:p>
  </w:comment>
  <w:comment w:id="252" w:author="Hart,Sarah" w:date="2023-06-01T10:50:00Z" w:initials="Ha">
    <w:p w14:paraId="40880C20" w14:textId="649EA9ED" w:rsidR="56D27805" w:rsidRDefault="56D27805">
      <w:pPr>
        <w:pStyle w:val="CommentText"/>
      </w:pPr>
      <w:r>
        <w:t>please combine into one figure</w:t>
      </w:r>
      <w:r>
        <w:rPr>
          <w:rStyle w:val="CommentReference"/>
        </w:rPr>
        <w:annotationRef/>
      </w:r>
    </w:p>
  </w:comment>
  <w:comment w:id="274" w:author="Hart,Sarah" w:date="2023-06-01T08:04:00Z" w:initials="Ha">
    <w:p w14:paraId="7B902314" w14:textId="4B5D7B75" w:rsidR="445A55E1" w:rsidRDefault="445A55E1">
      <w:pPr>
        <w:pStyle w:val="CommentText"/>
      </w:pPr>
      <w:r>
        <w:t>remove figure titles. Add letters a and b</w:t>
      </w:r>
      <w:r>
        <w:rPr>
          <w:rStyle w:val="CommentReference"/>
        </w:rPr>
        <w:annotationRef/>
      </w:r>
    </w:p>
  </w:comment>
  <w:comment w:id="275" w:author="Hart,Sarah" w:date="2023-06-01T08:04:00Z" w:initials="Ha">
    <w:p w14:paraId="018BFFD9" w14:textId="0A393C84" w:rsidR="445A55E1" w:rsidRDefault="445A55E1">
      <w:pPr>
        <w:pStyle w:val="CommentText"/>
      </w:pPr>
      <w:r>
        <w:t>Get rid of one of the legend. place figures in one row.</w:t>
      </w:r>
      <w:r>
        <w:rPr>
          <w:rStyle w:val="CommentReference"/>
        </w:rPr>
        <w:annotationRef/>
      </w:r>
    </w:p>
  </w:comment>
  <w:comment w:id="276" w:author="Hart,Sarah" w:date="2023-06-01T10:55:00Z" w:initials="Ha">
    <w:p w14:paraId="0E49705D" w14:textId="11B47CE1" w:rsidR="6F8A4D7A" w:rsidRDefault="6F8A4D7A">
      <w:pPr>
        <w:pStyle w:val="CommentText"/>
      </w:pPr>
      <w:r>
        <w:t>convert number of pixels to area</w:t>
      </w:r>
      <w:r>
        <w:rPr>
          <w:rStyle w:val="CommentReference"/>
        </w:rPr>
        <w:annotationRef/>
      </w:r>
    </w:p>
  </w:comment>
  <w:comment w:id="287" w:author="Hart,Sarah" w:date="2023-06-01T08:49:00Z" w:initials="Ha">
    <w:p w14:paraId="0A0C560D" w14:textId="6BE8C6A6" w:rsidR="445A55E1" w:rsidRDefault="445A55E1">
      <w:pPr>
        <w:pStyle w:val="CommentText"/>
      </w:pPr>
      <w:r>
        <w:t xml:space="preserve">Where do these thresholds come from? </w:t>
      </w:r>
      <w:r>
        <w:rPr>
          <w:rStyle w:val="CommentReference"/>
        </w:rPr>
        <w:annotationRef/>
      </w:r>
    </w:p>
  </w:comment>
  <w:comment w:id="315" w:author="Hart,Sarah" w:date="2023-06-01T10:58:00Z" w:initials="Ha">
    <w:p w14:paraId="4F0B9C68" w14:textId="63CA976C" w:rsidR="6F8A4D7A" w:rsidRDefault="6F8A4D7A">
      <w:pPr>
        <w:pStyle w:val="CommentText"/>
      </w:pPr>
      <w:r>
        <w:t>add standard error of the mean</w:t>
      </w:r>
      <w:r>
        <w:rPr>
          <w:rStyle w:val="CommentReference"/>
        </w:rPr>
        <w:annotationRef/>
      </w:r>
    </w:p>
  </w:comment>
  <w:comment w:id="316" w:author="Hart,Sarah" w:date="2023-06-01T08:53:00Z" w:initials="Ha">
    <w:p w14:paraId="321B726E" w14:textId="3B28EDEF" w:rsidR="445A55E1" w:rsidRDefault="445A55E1">
      <w:pPr>
        <w:pStyle w:val="CommentText"/>
      </w:pPr>
      <w:r>
        <w:t>This is pretty fuzzy. Please reproduce at higher resolution. Additionally:</w:t>
      </w:r>
      <w:r>
        <w:rPr>
          <w:rStyle w:val="CommentReference"/>
        </w:rPr>
        <w:annotationRef/>
      </w:r>
    </w:p>
    <w:p w14:paraId="530337A3" w14:textId="7A097CBC" w:rsidR="445A55E1" w:rsidRDefault="445A55E1">
      <w:pPr>
        <w:pStyle w:val="CommentText"/>
      </w:pPr>
      <w:r>
        <w:t>1 - include only one legend in multi panel figures</w:t>
      </w:r>
    </w:p>
    <w:p w14:paraId="1F791AFD" w14:textId="6C40B65A" w:rsidR="445A55E1" w:rsidRDefault="445A55E1">
      <w:pPr>
        <w:pStyle w:val="CommentText"/>
      </w:pPr>
      <w:r>
        <w:t>2 - Remove the y-axis label in the right side.</w:t>
      </w:r>
    </w:p>
  </w:comment>
  <w:comment w:id="317" w:author="Hart,Sarah" w:date="2023-06-01T08:56:00Z" w:initials="Ha">
    <w:p w14:paraId="286EB4A6" w14:textId="19E75355" w:rsidR="445A55E1" w:rsidRDefault="445A55E1">
      <w:pPr>
        <w:pStyle w:val="CommentText"/>
      </w:pPr>
      <w:r>
        <w:t>fix high emissions scenario panel so that boxes for the gain scenario don't have gap in them</w:t>
      </w:r>
      <w:r>
        <w:rPr>
          <w:rStyle w:val="CommentReference"/>
        </w:rPr>
        <w:annotationRef/>
      </w:r>
    </w:p>
  </w:comment>
  <w:comment w:id="319" w:author="Hart,Sarah" w:date="2023-06-01T08:59:00Z" w:initials="Ha">
    <w:p w14:paraId="2E830270" w14:textId="302E1E37" w:rsidR="445A55E1" w:rsidRDefault="445A55E1">
      <w:pPr>
        <w:pStyle w:val="CommentText"/>
      </w:pPr>
      <w:r>
        <w:t>Can you make the same figure but with latitude?</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267629" w15:done="1"/>
  <w15:commentEx w15:paraId="59AC005C" w15:done="1"/>
  <w15:commentEx w15:paraId="13EA7719" w15:done="1"/>
  <w15:commentEx w15:paraId="73EA241A" w15:done="0"/>
  <w15:commentEx w15:paraId="471DC08B" w15:done="0"/>
  <w15:commentEx w15:paraId="4D7A7B09" w15:done="0"/>
  <w15:commentEx w15:paraId="0431DF82" w15:done="0"/>
  <w15:commentEx w15:paraId="2EF0EAB3" w15:done="0"/>
  <w15:commentEx w15:paraId="69A65281" w15:done="0"/>
  <w15:commentEx w15:paraId="5DD82A2D" w15:done="0"/>
  <w15:commentEx w15:paraId="3A115193" w15:done="0"/>
  <w15:commentEx w15:paraId="6BD8F725" w15:done="0"/>
  <w15:commentEx w15:paraId="439FE6D1" w15:done="0"/>
  <w15:commentEx w15:paraId="673347C8" w15:done="0"/>
  <w15:commentEx w15:paraId="1E503F65" w15:done="0"/>
  <w15:commentEx w15:paraId="5FED301D" w15:done="0"/>
  <w15:commentEx w15:paraId="37E24A43" w15:done="0"/>
  <w15:commentEx w15:paraId="092AB64A" w15:done="0"/>
  <w15:commentEx w15:paraId="26CDD4A6" w15:done="0"/>
  <w15:commentEx w15:paraId="6663CE2C" w15:done="0"/>
  <w15:commentEx w15:paraId="306ED0AD" w15:done="0"/>
  <w15:commentEx w15:paraId="6C0A330A" w15:paraIdParent="306ED0AD" w15:done="0"/>
  <w15:commentEx w15:paraId="3EB2F963" w15:paraIdParent="306ED0AD" w15:done="0"/>
  <w15:commentEx w15:paraId="54A71983" w15:paraIdParent="306ED0AD" w15:done="0"/>
  <w15:commentEx w15:paraId="5DDC5E86" w15:paraIdParent="306ED0AD" w15:done="0"/>
  <w15:commentEx w15:paraId="1956C348" w15:paraIdParent="306ED0AD" w15:done="0"/>
  <w15:commentEx w15:paraId="23DDE3F0" w15:done="0"/>
  <w15:commentEx w15:paraId="40880C20" w15:paraIdParent="23DDE3F0" w15:done="0"/>
  <w15:commentEx w15:paraId="7B902314" w15:done="0"/>
  <w15:commentEx w15:paraId="018BFFD9" w15:paraIdParent="7B902314" w15:done="0"/>
  <w15:commentEx w15:paraId="0E49705D" w15:paraIdParent="7B902314" w15:done="0"/>
  <w15:commentEx w15:paraId="0A0C560D" w15:done="0"/>
  <w15:commentEx w15:paraId="4F0B9C68" w15:done="0"/>
  <w15:commentEx w15:paraId="1F791AFD" w15:done="0"/>
  <w15:commentEx w15:paraId="286EB4A6" w15:paraIdParent="1F791AFD" w15:done="0"/>
  <w15:commentEx w15:paraId="2E8302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A8A2F5E" w16cex:dateUtc="2023-06-01T13:20:00Z"/>
  <w16cex:commentExtensible w16cex:durableId="7036E17B" w16cex:dateUtc="2023-06-01T16:22:00Z"/>
  <w16cex:commentExtensible w16cex:durableId="3FD4DE8B" w16cex:dateUtc="2023-06-01T15:48:00Z"/>
  <w16cex:commentExtensible w16cex:durableId="75A868EA" w16cex:dateUtc="2023-06-01T15:53:00Z"/>
  <w16cex:commentExtensible w16cex:durableId="3C7962D2" w16cex:dateUtc="2023-06-01T16:14:00Z"/>
  <w16cex:commentExtensible w16cex:durableId="447B6928" w16cex:dateUtc="2023-06-01T16:25:00Z"/>
  <w16cex:commentExtensible w16cex:durableId="59B78AC7" w16cex:dateUtc="2023-06-01T16:26:00Z"/>
  <w16cex:commentExtensible w16cex:durableId="0E386563" w16cex:dateUtc="2023-06-01T16:27:00Z"/>
  <w16cex:commentExtensible w16cex:durableId="55A53E7F" w16cex:dateUtc="2023-06-01T16:28:00Z"/>
  <w16cex:commentExtensible w16cex:durableId="4DFE8301" w16cex:dateUtc="2023-06-01T16:29:00Z"/>
  <w16cex:commentExtensible w16cex:durableId="49B45912" w16cex:dateUtc="2023-06-01T16:27:00Z"/>
  <w16cex:commentExtensible w16cex:durableId="237E05D3" w16cex:dateUtc="2023-06-01T16:38:00Z"/>
  <w16cex:commentExtensible w16cex:durableId="012EED79" w16cex:dateUtc="2023-06-01T16:36:00Z"/>
  <w16cex:commentExtensible w16cex:durableId="69D57595" w16cex:dateUtc="2023-06-01T16:40:00Z"/>
  <w16cex:commentExtensible w16cex:durableId="65E541E7" w16cex:dateUtc="2023-06-01T15:46:00Z"/>
  <w16cex:commentExtensible w16cex:durableId="2B914D23" w16cex:dateUtc="2023-06-01T13:59:00Z"/>
  <w16cex:commentExtensible w16cex:durableId="44D6C846" w16cex:dateUtc="2023-06-01T16:37:00Z"/>
  <w16cex:commentExtensible w16cex:durableId="3CEEE254" w16cex:dateUtc="2023-06-01T16:43:00Z"/>
  <w16cex:commentExtensible w16cex:durableId="68353333" w16cex:dateUtc="2023-06-01T16:44:00Z"/>
  <w16cex:commentExtensible w16cex:durableId="5065A2BB" w16cex:dateUtc="2023-06-01T16:45:00Z"/>
  <w16cex:commentExtensible w16cex:durableId="1EF1E253" w16cex:dateUtc="2023-06-01T16:41:00Z"/>
  <w16cex:commentExtensible w16cex:durableId="62C32978" w16cex:dateUtc="2023-06-01T16:43:00Z"/>
  <w16cex:commentExtensible w16cex:durableId="6C75C217" w16cex:dateUtc="2023-06-01T16:46:00Z"/>
  <w16cex:commentExtensible w16cex:durableId="4A3CB048" w16cex:dateUtc="2023-06-01T16:47:00Z"/>
  <w16cex:commentExtensible w16cex:durableId="605F1E42" w16cex:dateUtc="2023-06-01T16:47:00Z"/>
  <w16cex:commentExtensible w16cex:durableId="43223E90" w16cex:dateUtc="2023-06-01T16:47:00Z"/>
  <w16cex:commentExtensible w16cex:durableId="08130463" w16cex:dateUtc="2023-06-01T16:40:00Z"/>
  <w16cex:commentExtensible w16cex:durableId="529D48B8" w16cex:dateUtc="2023-06-01T16:50:00Z"/>
  <w16cex:commentExtensible w16cex:durableId="0A411681" w16cex:dateUtc="2023-06-01T14:04:00Z"/>
  <w16cex:commentExtensible w16cex:durableId="4A4A7125" w16cex:dateUtc="2023-06-01T14:04:00Z"/>
  <w16cex:commentExtensible w16cex:durableId="6F76650D" w16cex:dateUtc="2023-06-01T16:55:00Z"/>
  <w16cex:commentExtensible w16cex:durableId="75C9084C" w16cex:dateUtc="2023-06-01T14:49:00Z"/>
  <w16cex:commentExtensible w16cex:durableId="1AC4182A" w16cex:dateUtc="2023-06-01T16:58:00Z"/>
  <w16cex:commentExtensible w16cex:durableId="3075B7BA" w16cex:dateUtc="2023-06-01T14:53:00Z"/>
  <w16cex:commentExtensible w16cex:durableId="1BF93961" w16cex:dateUtc="2023-06-01T14:56:00Z"/>
  <w16cex:commentExtensible w16cex:durableId="05CEF793" w16cex:dateUtc="2023-06-01T14: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267629" w16cid:durableId="6A8A2F5E"/>
  <w16cid:commentId w16cid:paraId="59AC005C" w16cid:durableId="7036E17B"/>
  <w16cid:commentId w16cid:paraId="13EA7719" w16cid:durableId="3FD4DE8B"/>
  <w16cid:commentId w16cid:paraId="73EA241A" w16cid:durableId="75A868EA"/>
  <w16cid:commentId w16cid:paraId="471DC08B" w16cid:durableId="3C7962D2"/>
  <w16cid:commentId w16cid:paraId="4D7A7B09" w16cid:durableId="447B6928"/>
  <w16cid:commentId w16cid:paraId="0431DF82" w16cid:durableId="59B78AC7"/>
  <w16cid:commentId w16cid:paraId="2EF0EAB3" w16cid:durableId="0E386563"/>
  <w16cid:commentId w16cid:paraId="69A65281" w16cid:durableId="55A53E7F"/>
  <w16cid:commentId w16cid:paraId="5DD82A2D" w16cid:durableId="4DFE8301"/>
  <w16cid:commentId w16cid:paraId="3A115193" w16cid:durableId="49B45912"/>
  <w16cid:commentId w16cid:paraId="6BD8F725" w16cid:durableId="237E05D3"/>
  <w16cid:commentId w16cid:paraId="439FE6D1" w16cid:durableId="012EED79"/>
  <w16cid:commentId w16cid:paraId="673347C8" w16cid:durableId="69D57595"/>
  <w16cid:commentId w16cid:paraId="1E503F65" w16cid:durableId="65E541E7"/>
  <w16cid:commentId w16cid:paraId="5FED301D" w16cid:durableId="2B914D23"/>
  <w16cid:commentId w16cid:paraId="37E24A43" w16cid:durableId="44D6C846"/>
  <w16cid:commentId w16cid:paraId="092AB64A" w16cid:durableId="3CEEE254"/>
  <w16cid:commentId w16cid:paraId="26CDD4A6" w16cid:durableId="68353333"/>
  <w16cid:commentId w16cid:paraId="6663CE2C" w16cid:durableId="5065A2BB"/>
  <w16cid:commentId w16cid:paraId="306ED0AD" w16cid:durableId="1EF1E253"/>
  <w16cid:commentId w16cid:paraId="6C0A330A" w16cid:durableId="62C32978"/>
  <w16cid:commentId w16cid:paraId="3EB2F963" w16cid:durableId="6C75C217"/>
  <w16cid:commentId w16cid:paraId="54A71983" w16cid:durableId="4A3CB048"/>
  <w16cid:commentId w16cid:paraId="5DDC5E86" w16cid:durableId="605F1E42"/>
  <w16cid:commentId w16cid:paraId="1956C348" w16cid:durableId="43223E90"/>
  <w16cid:commentId w16cid:paraId="23DDE3F0" w16cid:durableId="08130463"/>
  <w16cid:commentId w16cid:paraId="40880C20" w16cid:durableId="529D48B8"/>
  <w16cid:commentId w16cid:paraId="7B902314" w16cid:durableId="0A411681"/>
  <w16cid:commentId w16cid:paraId="018BFFD9" w16cid:durableId="4A4A7125"/>
  <w16cid:commentId w16cid:paraId="0E49705D" w16cid:durableId="6F76650D"/>
  <w16cid:commentId w16cid:paraId="0A0C560D" w16cid:durableId="75C9084C"/>
  <w16cid:commentId w16cid:paraId="4F0B9C68" w16cid:durableId="1AC4182A"/>
  <w16cid:commentId w16cid:paraId="1F791AFD" w16cid:durableId="3075B7BA"/>
  <w16cid:commentId w16cid:paraId="286EB4A6" w16cid:durableId="1BF93961"/>
  <w16cid:commentId w16cid:paraId="2E830270" w16cid:durableId="05CEF79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Yu Mincho">
    <w:altName w:val="游明朝"/>
    <w:charset w:val="80"/>
    <w:family w:val="roman"/>
    <w:pitch w:val="variable"/>
    <w:sig w:usb0="800002E7" w:usb1="2AC7FCFF" w:usb2="00000012" w:usb3="00000000" w:csb0="0002009F" w:csb1="00000000"/>
  </w:font>
  <w:font w:name="Times-Roman">
    <w:altName w:val="Times New Roman"/>
    <w:panose1 w:val="00000000000000000000"/>
    <w:charset w:val="00"/>
    <w:family w:val="swiss"/>
    <w:notTrueType/>
    <w:pitch w:val="default"/>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intelligence2.xml><?xml version="1.0" encoding="utf-8"?>
<int2:intelligence xmlns:int2="http://schemas.microsoft.com/office/intelligence/2020/intelligence" xmlns:oel="http://schemas.microsoft.com/office/2019/extlst">
  <int2:observations>
    <int2:textHash int2:hashCode="nfEpOg5ZdaX0Ly" int2:id="2o5lNiwy">
      <int2:state int2:value="Rejected" int2:type="AugLoop_Text_Critique"/>
    </int2:textHash>
    <int2:textHash int2:hashCode="vowg1DeXCVT8+e" int2:id="dlSEw8H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471594"/>
    <w:multiLevelType w:val="hybridMultilevel"/>
    <w:tmpl w:val="ED7C38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8303421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rt,Sarah">
    <w15:presenceInfo w15:providerId="AD" w15:userId="S::sjhart3@colostate.edu::5a2b1c81-be68-47d9-b914-37ad4f60bf13"/>
  </w15:person>
  <w15:person w15:author="Paudel,Asha">
    <w15:presenceInfo w15:providerId="AD" w15:userId="S::aspaudel@colostate.edu::29641d2f-c352-48b5-a920-fb1719663f91"/>
  </w15:person>
  <w15:person w15:author="Guest User">
    <w15:presenceInfo w15:providerId="AD" w15:userId="S::urn:spo:anon#b4c570802f77300522dcc882b6c75ae0c242db8bff87d8153baed0ae1cdad8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FFA"/>
    <w:rsid w:val="000018A7"/>
    <w:rsid w:val="0000279C"/>
    <w:rsid w:val="00002D69"/>
    <w:rsid w:val="00003292"/>
    <w:rsid w:val="000045C3"/>
    <w:rsid w:val="000047CF"/>
    <w:rsid w:val="00005612"/>
    <w:rsid w:val="00005D23"/>
    <w:rsid w:val="000064BE"/>
    <w:rsid w:val="00007027"/>
    <w:rsid w:val="000072EE"/>
    <w:rsid w:val="00010014"/>
    <w:rsid w:val="00011B79"/>
    <w:rsid w:val="00011CC1"/>
    <w:rsid w:val="00016AFD"/>
    <w:rsid w:val="00016DE7"/>
    <w:rsid w:val="000172F5"/>
    <w:rsid w:val="0001734A"/>
    <w:rsid w:val="00017E4D"/>
    <w:rsid w:val="00017EFF"/>
    <w:rsid w:val="00017F91"/>
    <w:rsid w:val="00021245"/>
    <w:rsid w:val="000221E0"/>
    <w:rsid w:val="00022433"/>
    <w:rsid w:val="000226B2"/>
    <w:rsid w:val="00022ADA"/>
    <w:rsid w:val="000230D5"/>
    <w:rsid w:val="00023409"/>
    <w:rsid w:val="00023D9B"/>
    <w:rsid w:val="000243D7"/>
    <w:rsid w:val="00024DB5"/>
    <w:rsid w:val="0002508F"/>
    <w:rsid w:val="0002647B"/>
    <w:rsid w:val="0002715B"/>
    <w:rsid w:val="00027614"/>
    <w:rsid w:val="00027BC2"/>
    <w:rsid w:val="00030151"/>
    <w:rsid w:val="00030857"/>
    <w:rsid w:val="00030F7D"/>
    <w:rsid w:val="000314E2"/>
    <w:rsid w:val="0003212A"/>
    <w:rsid w:val="00032345"/>
    <w:rsid w:val="00033C7D"/>
    <w:rsid w:val="00034B43"/>
    <w:rsid w:val="00034D11"/>
    <w:rsid w:val="00035151"/>
    <w:rsid w:val="000368BA"/>
    <w:rsid w:val="000370A8"/>
    <w:rsid w:val="00037F4D"/>
    <w:rsid w:val="00040606"/>
    <w:rsid w:val="00042A3F"/>
    <w:rsid w:val="00043FB2"/>
    <w:rsid w:val="00044057"/>
    <w:rsid w:val="000445FD"/>
    <w:rsid w:val="0004542D"/>
    <w:rsid w:val="00046A67"/>
    <w:rsid w:val="00046EBD"/>
    <w:rsid w:val="00047428"/>
    <w:rsid w:val="00047D28"/>
    <w:rsid w:val="0005095C"/>
    <w:rsid w:val="0005105D"/>
    <w:rsid w:val="00052EF0"/>
    <w:rsid w:val="00053C96"/>
    <w:rsid w:val="0005410E"/>
    <w:rsid w:val="00054D0A"/>
    <w:rsid w:val="00056BE8"/>
    <w:rsid w:val="00057BF1"/>
    <w:rsid w:val="000610F2"/>
    <w:rsid w:val="0006164C"/>
    <w:rsid w:val="00061691"/>
    <w:rsid w:val="0006271D"/>
    <w:rsid w:val="0006678A"/>
    <w:rsid w:val="00066A0D"/>
    <w:rsid w:val="00066CD5"/>
    <w:rsid w:val="0006776F"/>
    <w:rsid w:val="00071D42"/>
    <w:rsid w:val="00072244"/>
    <w:rsid w:val="000725DA"/>
    <w:rsid w:val="00072D65"/>
    <w:rsid w:val="000736BD"/>
    <w:rsid w:val="00074243"/>
    <w:rsid w:val="00074989"/>
    <w:rsid w:val="00075E79"/>
    <w:rsid w:val="00077104"/>
    <w:rsid w:val="00077BA0"/>
    <w:rsid w:val="000811EA"/>
    <w:rsid w:val="000832A7"/>
    <w:rsid w:val="00083429"/>
    <w:rsid w:val="00084913"/>
    <w:rsid w:val="00084946"/>
    <w:rsid w:val="00085082"/>
    <w:rsid w:val="000859BB"/>
    <w:rsid w:val="000863B8"/>
    <w:rsid w:val="0008696C"/>
    <w:rsid w:val="00086D98"/>
    <w:rsid w:val="0009082B"/>
    <w:rsid w:val="000920BF"/>
    <w:rsid w:val="00093E0D"/>
    <w:rsid w:val="000955EF"/>
    <w:rsid w:val="000961E6"/>
    <w:rsid w:val="000A0C2C"/>
    <w:rsid w:val="000A1327"/>
    <w:rsid w:val="000A2A9D"/>
    <w:rsid w:val="000A3516"/>
    <w:rsid w:val="000A52A5"/>
    <w:rsid w:val="000A575A"/>
    <w:rsid w:val="000A59CA"/>
    <w:rsid w:val="000A6859"/>
    <w:rsid w:val="000A72C5"/>
    <w:rsid w:val="000A73DB"/>
    <w:rsid w:val="000A76EE"/>
    <w:rsid w:val="000B0D94"/>
    <w:rsid w:val="000B0DCF"/>
    <w:rsid w:val="000B193E"/>
    <w:rsid w:val="000B281F"/>
    <w:rsid w:val="000B3EED"/>
    <w:rsid w:val="000B3FC1"/>
    <w:rsid w:val="000B7E1B"/>
    <w:rsid w:val="000C0097"/>
    <w:rsid w:val="000C28F4"/>
    <w:rsid w:val="000C2907"/>
    <w:rsid w:val="000C2C99"/>
    <w:rsid w:val="000C58F3"/>
    <w:rsid w:val="000C65C9"/>
    <w:rsid w:val="000C6F45"/>
    <w:rsid w:val="000C78A4"/>
    <w:rsid w:val="000C7F5F"/>
    <w:rsid w:val="000D0726"/>
    <w:rsid w:val="000D07EE"/>
    <w:rsid w:val="000D0E35"/>
    <w:rsid w:val="000D1021"/>
    <w:rsid w:val="000D21A6"/>
    <w:rsid w:val="000D3A8B"/>
    <w:rsid w:val="000D4B09"/>
    <w:rsid w:val="000D4D7D"/>
    <w:rsid w:val="000D510D"/>
    <w:rsid w:val="000D51EA"/>
    <w:rsid w:val="000D5F08"/>
    <w:rsid w:val="000D73BD"/>
    <w:rsid w:val="000E0303"/>
    <w:rsid w:val="000E0A7D"/>
    <w:rsid w:val="000E0F79"/>
    <w:rsid w:val="000E194C"/>
    <w:rsid w:val="000E1A47"/>
    <w:rsid w:val="000E1EA2"/>
    <w:rsid w:val="000E2415"/>
    <w:rsid w:val="000E303F"/>
    <w:rsid w:val="000E3DA0"/>
    <w:rsid w:val="000E42A8"/>
    <w:rsid w:val="000E42B0"/>
    <w:rsid w:val="000E4695"/>
    <w:rsid w:val="000E4A05"/>
    <w:rsid w:val="000E5833"/>
    <w:rsid w:val="000E5E50"/>
    <w:rsid w:val="000E6A36"/>
    <w:rsid w:val="000F04CE"/>
    <w:rsid w:val="000F0BFE"/>
    <w:rsid w:val="000F0CB4"/>
    <w:rsid w:val="000F0D67"/>
    <w:rsid w:val="000F1E4E"/>
    <w:rsid w:val="000F2DD6"/>
    <w:rsid w:val="000F4377"/>
    <w:rsid w:val="000F56FF"/>
    <w:rsid w:val="000F6D4D"/>
    <w:rsid w:val="000F6ED9"/>
    <w:rsid w:val="0010041D"/>
    <w:rsid w:val="0010142C"/>
    <w:rsid w:val="00101526"/>
    <w:rsid w:val="0010239C"/>
    <w:rsid w:val="00102588"/>
    <w:rsid w:val="00102647"/>
    <w:rsid w:val="00105CB2"/>
    <w:rsid w:val="00105D60"/>
    <w:rsid w:val="00107A14"/>
    <w:rsid w:val="0011187E"/>
    <w:rsid w:val="00111FE2"/>
    <w:rsid w:val="00112C00"/>
    <w:rsid w:val="00113222"/>
    <w:rsid w:val="00113432"/>
    <w:rsid w:val="001141BA"/>
    <w:rsid w:val="0011482C"/>
    <w:rsid w:val="001153F3"/>
    <w:rsid w:val="00116C21"/>
    <w:rsid w:val="00122404"/>
    <w:rsid w:val="00123EC3"/>
    <w:rsid w:val="00123F70"/>
    <w:rsid w:val="00124435"/>
    <w:rsid w:val="00124AC0"/>
    <w:rsid w:val="00124BA0"/>
    <w:rsid w:val="0012520E"/>
    <w:rsid w:val="001252EE"/>
    <w:rsid w:val="00125714"/>
    <w:rsid w:val="00125D11"/>
    <w:rsid w:val="00125DDB"/>
    <w:rsid w:val="00125ECB"/>
    <w:rsid w:val="001268D4"/>
    <w:rsid w:val="00126B4C"/>
    <w:rsid w:val="00126FD2"/>
    <w:rsid w:val="00130B02"/>
    <w:rsid w:val="0013138C"/>
    <w:rsid w:val="001317E2"/>
    <w:rsid w:val="001320E1"/>
    <w:rsid w:val="00132B32"/>
    <w:rsid w:val="00133F61"/>
    <w:rsid w:val="0013412D"/>
    <w:rsid w:val="00134416"/>
    <w:rsid w:val="00134A77"/>
    <w:rsid w:val="00137C9B"/>
    <w:rsid w:val="00140945"/>
    <w:rsid w:val="001412EC"/>
    <w:rsid w:val="00141897"/>
    <w:rsid w:val="001418E9"/>
    <w:rsid w:val="00141AAF"/>
    <w:rsid w:val="00141B81"/>
    <w:rsid w:val="001434EF"/>
    <w:rsid w:val="00143D07"/>
    <w:rsid w:val="001453FF"/>
    <w:rsid w:val="00145AF5"/>
    <w:rsid w:val="00146D1E"/>
    <w:rsid w:val="00146EAA"/>
    <w:rsid w:val="001474A9"/>
    <w:rsid w:val="00150BCC"/>
    <w:rsid w:val="001517D6"/>
    <w:rsid w:val="00151AC9"/>
    <w:rsid w:val="00152379"/>
    <w:rsid w:val="001528B2"/>
    <w:rsid w:val="001529F4"/>
    <w:rsid w:val="00153495"/>
    <w:rsid w:val="0015532E"/>
    <w:rsid w:val="00155ECF"/>
    <w:rsid w:val="001560B3"/>
    <w:rsid w:val="0015751F"/>
    <w:rsid w:val="00157853"/>
    <w:rsid w:val="001606AD"/>
    <w:rsid w:val="00161114"/>
    <w:rsid w:val="00161614"/>
    <w:rsid w:val="00161AD4"/>
    <w:rsid w:val="00161F60"/>
    <w:rsid w:val="00162301"/>
    <w:rsid w:val="00162499"/>
    <w:rsid w:val="0016315A"/>
    <w:rsid w:val="00163611"/>
    <w:rsid w:val="00163F76"/>
    <w:rsid w:val="00165801"/>
    <w:rsid w:val="00166538"/>
    <w:rsid w:val="00167117"/>
    <w:rsid w:val="00167A32"/>
    <w:rsid w:val="00167ED7"/>
    <w:rsid w:val="00167F80"/>
    <w:rsid w:val="00170B94"/>
    <w:rsid w:val="00171C7B"/>
    <w:rsid w:val="00174894"/>
    <w:rsid w:val="00174CF8"/>
    <w:rsid w:val="00174D69"/>
    <w:rsid w:val="001757A6"/>
    <w:rsid w:val="00177118"/>
    <w:rsid w:val="00177330"/>
    <w:rsid w:val="0017745F"/>
    <w:rsid w:val="00180F40"/>
    <w:rsid w:val="00181176"/>
    <w:rsid w:val="00181261"/>
    <w:rsid w:val="0018248E"/>
    <w:rsid w:val="00183C0C"/>
    <w:rsid w:val="001841CF"/>
    <w:rsid w:val="00184838"/>
    <w:rsid w:val="001848C8"/>
    <w:rsid w:val="0018574B"/>
    <w:rsid w:val="00185A75"/>
    <w:rsid w:val="00187243"/>
    <w:rsid w:val="0018765F"/>
    <w:rsid w:val="0019049D"/>
    <w:rsid w:val="00192438"/>
    <w:rsid w:val="00192446"/>
    <w:rsid w:val="001946E4"/>
    <w:rsid w:val="00194C88"/>
    <w:rsid w:val="00194E09"/>
    <w:rsid w:val="00195A6C"/>
    <w:rsid w:val="00195BC0"/>
    <w:rsid w:val="00195CD6"/>
    <w:rsid w:val="00197FD9"/>
    <w:rsid w:val="001A01E9"/>
    <w:rsid w:val="001A0297"/>
    <w:rsid w:val="001A044D"/>
    <w:rsid w:val="001A062F"/>
    <w:rsid w:val="001A0C30"/>
    <w:rsid w:val="001A2443"/>
    <w:rsid w:val="001A4071"/>
    <w:rsid w:val="001A46D2"/>
    <w:rsid w:val="001A49A6"/>
    <w:rsid w:val="001A5051"/>
    <w:rsid w:val="001A517C"/>
    <w:rsid w:val="001A5A8E"/>
    <w:rsid w:val="001A65D2"/>
    <w:rsid w:val="001A6703"/>
    <w:rsid w:val="001A6A28"/>
    <w:rsid w:val="001A725C"/>
    <w:rsid w:val="001A76EB"/>
    <w:rsid w:val="001B0879"/>
    <w:rsid w:val="001B2628"/>
    <w:rsid w:val="001B2766"/>
    <w:rsid w:val="001B2776"/>
    <w:rsid w:val="001B2D3C"/>
    <w:rsid w:val="001B2D58"/>
    <w:rsid w:val="001B382F"/>
    <w:rsid w:val="001B3BF1"/>
    <w:rsid w:val="001B40E7"/>
    <w:rsid w:val="001B4190"/>
    <w:rsid w:val="001B50B6"/>
    <w:rsid w:val="001B59D6"/>
    <w:rsid w:val="001B5A01"/>
    <w:rsid w:val="001B6BCB"/>
    <w:rsid w:val="001B7EBD"/>
    <w:rsid w:val="001C093F"/>
    <w:rsid w:val="001C0AC2"/>
    <w:rsid w:val="001C1B7A"/>
    <w:rsid w:val="001C1C64"/>
    <w:rsid w:val="001C1ED2"/>
    <w:rsid w:val="001C30BB"/>
    <w:rsid w:val="001C33E3"/>
    <w:rsid w:val="001C389C"/>
    <w:rsid w:val="001C4261"/>
    <w:rsid w:val="001C5814"/>
    <w:rsid w:val="001C6FB4"/>
    <w:rsid w:val="001D166C"/>
    <w:rsid w:val="001D20CE"/>
    <w:rsid w:val="001D2F82"/>
    <w:rsid w:val="001D3870"/>
    <w:rsid w:val="001D3A2C"/>
    <w:rsid w:val="001D5730"/>
    <w:rsid w:val="001D68E5"/>
    <w:rsid w:val="001E08C6"/>
    <w:rsid w:val="001E100B"/>
    <w:rsid w:val="001E195B"/>
    <w:rsid w:val="001E37DA"/>
    <w:rsid w:val="001E40FB"/>
    <w:rsid w:val="001E4665"/>
    <w:rsid w:val="001E4828"/>
    <w:rsid w:val="001E4BB3"/>
    <w:rsid w:val="001E7B7C"/>
    <w:rsid w:val="001F00A8"/>
    <w:rsid w:val="001F06EE"/>
    <w:rsid w:val="001F11D9"/>
    <w:rsid w:val="001F12BF"/>
    <w:rsid w:val="001F31F4"/>
    <w:rsid w:val="001F3CCD"/>
    <w:rsid w:val="001F78BD"/>
    <w:rsid w:val="001F7BE3"/>
    <w:rsid w:val="001F7D25"/>
    <w:rsid w:val="0020000C"/>
    <w:rsid w:val="00200915"/>
    <w:rsid w:val="002014FF"/>
    <w:rsid w:val="00201C64"/>
    <w:rsid w:val="002023B3"/>
    <w:rsid w:val="00204361"/>
    <w:rsid w:val="00205A2E"/>
    <w:rsid w:val="00207B20"/>
    <w:rsid w:val="0021006A"/>
    <w:rsid w:val="00212464"/>
    <w:rsid w:val="00212E94"/>
    <w:rsid w:val="00212F1B"/>
    <w:rsid w:val="00213330"/>
    <w:rsid w:val="00214942"/>
    <w:rsid w:val="00216356"/>
    <w:rsid w:val="00216C05"/>
    <w:rsid w:val="00217598"/>
    <w:rsid w:val="002176EA"/>
    <w:rsid w:val="00220B78"/>
    <w:rsid w:val="00221871"/>
    <w:rsid w:val="002229E5"/>
    <w:rsid w:val="002232A8"/>
    <w:rsid w:val="00224FED"/>
    <w:rsid w:val="00225355"/>
    <w:rsid w:val="00225905"/>
    <w:rsid w:val="00226869"/>
    <w:rsid w:val="00226AFF"/>
    <w:rsid w:val="00226EE5"/>
    <w:rsid w:val="00227188"/>
    <w:rsid w:val="00227620"/>
    <w:rsid w:val="002279C3"/>
    <w:rsid w:val="00227F13"/>
    <w:rsid w:val="0023048D"/>
    <w:rsid w:val="00230D32"/>
    <w:rsid w:val="002314E8"/>
    <w:rsid w:val="0023176E"/>
    <w:rsid w:val="002333C1"/>
    <w:rsid w:val="00234507"/>
    <w:rsid w:val="00235858"/>
    <w:rsid w:val="00235CE0"/>
    <w:rsid w:val="00237FC7"/>
    <w:rsid w:val="00240657"/>
    <w:rsid w:val="002422BA"/>
    <w:rsid w:val="00242679"/>
    <w:rsid w:val="00244ABD"/>
    <w:rsid w:val="0024512B"/>
    <w:rsid w:val="00245A53"/>
    <w:rsid w:val="00245DD6"/>
    <w:rsid w:val="00246439"/>
    <w:rsid w:val="00247817"/>
    <w:rsid w:val="00250526"/>
    <w:rsid w:val="0025194D"/>
    <w:rsid w:val="0025206D"/>
    <w:rsid w:val="00253C43"/>
    <w:rsid w:val="00254166"/>
    <w:rsid w:val="002546C3"/>
    <w:rsid w:val="002546FE"/>
    <w:rsid w:val="00254C82"/>
    <w:rsid w:val="0025515B"/>
    <w:rsid w:val="002559B3"/>
    <w:rsid w:val="002566BD"/>
    <w:rsid w:val="00256F88"/>
    <w:rsid w:val="00260208"/>
    <w:rsid w:val="00260E6B"/>
    <w:rsid w:val="00262AC1"/>
    <w:rsid w:val="00263E79"/>
    <w:rsid w:val="00264477"/>
    <w:rsid w:val="00264581"/>
    <w:rsid w:val="002650FA"/>
    <w:rsid w:val="00265BF8"/>
    <w:rsid w:val="00266E72"/>
    <w:rsid w:val="00267187"/>
    <w:rsid w:val="00267929"/>
    <w:rsid w:val="00267CD2"/>
    <w:rsid w:val="0027010E"/>
    <w:rsid w:val="0027051C"/>
    <w:rsid w:val="0027092E"/>
    <w:rsid w:val="00270A78"/>
    <w:rsid w:val="002711BD"/>
    <w:rsid w:val="00273B6C"/>
    <w:rsid w:val="002741BE"/>
    <w:rsid w:val="00276134"/>
    <w:rsid w:val="0027692B"/>
    <w:rsid w:val="002777E7"/>
    <w:rsid w:val="00280A92"/>
    <w:rsid w:val="00280AB9"/>
    <w:rsid w:val="0028146A"/>
    <w:rsid w:val="00281519"/>
    <w:rsid w:val="00281D58"/>
    <w:rsid w:val="002820A4"/>
    <w:rsid w:val="00283148"/>
    <w:rsid w:val="0028358E"/>
    <w:rsid w:val="002836DE"/>
    <w:rsid w:val="0028409F"/>
    <w:rsid w:val="00284353"/>
    <w:rsid w:val="002847C5"/>
    <w:rsid w:val="00284EB1"/>
    <w:rsid w:val="00285ADD"/>
    <w:rsid w:val="00285D09"/>
    <w:rsid w:val="00285E44"/>
    <w:rsid w:val="00286161"/>
    <w:rsid w:val="0028618D"/>
    <w:rsid w:val="002879A8"/>
    <w:rsid w:val="00292510"/>
    <w:rsid w:val="0029260C"/>
    <w:rsid w:val="00292A02"/>
    <w:rsid w:val="00292C5C"/>
    <w:rsid w:val="00293832"/>
    <w:rsid w:val="002938C3"/>
    <w:rsid w:val="00293AD8"/>
    <w:rsid w:val="0029410E"/>
    <w:rsid w:val="0029430D"/>
    <w:rsid w:val="002951E2"/>
    <w:rsid w:val="00295D15"/>
    <w:rsid w:val="00297073"/>
    <w:rsid w:val="0029C212"/>
    <w:rsid w:val="002A08C1"/>
    <w:rsid w:val="002A0F47"/>
    <w:rsid w:val="002A14DC"/>
    <w:rsid w:val="002A18E6"/>
    <w:rsid w:val="002A1A6B"/>
    <w:rsid w:val="002A1C11"/>
    <w:rsid w:val="002A3077"/>
    <w:rsid w:val="002A3914"/>
    <w:rsid w:val="002A3D26"/>
    <w:rsid w:val="002A46C2"/>
    <w:rsid w:val="002A4D6D"/>
    <w:rsid w:val="002A6099"/>
    <w:rsid w:val="002A6504"/>
    <w:rsid w:val="002A6F42"/>
    <w:rsid w:val="002A7940"/>
    <w:rsid w:val="002B0119"/>
    <w:rsid w:val="002B0288"/>
    <w:rsid w:val="002B02EA"/>
    <w:rsid w:val="002B21CE"/>
    <w:rsid w:val="002B2296"/>
    <w:rsid w:val="002B323C"/>
    <w:rsid w:val="002B4CB7"/>
    <w:rsid w:val="002B649D"/>
    <w:rsid w:val="002B6BA9"/>
    <w:rsid w:val="002B7E67"/>
    <w:rsid w:val="002C014A"/>
    <w:rsid w:val="002C0ACD"/>
    <w:rsid w:val="002C29D9"/>
    <w:rsid w:val="002C3BDD"/>
    <w:rsid w:val="002C43CB"/>
    <w:rsid w:val="002C486C"/>
    <w:rsid w:val="002C69AE"/>
    <w:rsid w:val="002C7FF2"/>
    <w:rsid w:val="002D01D8"/>
    <w:rsid w:val="002D264D"/>
    <w:rsid w:val="002D28BF"/>
    <w:rsid w:val="002D36E7"/>
    <w:rsid w:val="002D4D5C"/>
    <w:rsid w:val="002D7ADE"/>
    <w:rsid w:val="002E1613"/>
    <w:rsid w:val="002E1C14"/>
    <w:rsid w:val="002E2509"/>
    <w:rsid w:val="002E36A7"/>
    <w:rsid w:val="002E454D"/>
    <w:rsid w:val="002E4753"/>
    <w:rsid w:val="002E5092"/>
    <w:rsid w:val="002E566E"/>
    <w:rsid w:val="002E6B66"/>
    <w:rsid w:val="002E71F7"/>
    <w:rsid w:val="002E7971"/>
    <w:rsid w:val="002F0B44"/>
    <w:rsid w:val="002F0C6A"/>
    <w:rsid w:val="002F291A"/>
    <w:rsid w:val="002F67A9"/>
    <w:rsid w:val="0030106D"/>
    <w:rsid w:val="00301323"/>
    <w:rsid w:val="0030350A"/>
    <w:rsid w:val="00304430"/>
    <w:rsid w:val="00304BBF"/>
    <w:rsid w:val="00305879"/>
    <w:rsid w:val="00306A92"/>
    <w:rsid w:val="00306ABC"/>
    <w:rsid w:val="003077C1"/>
    <w:rsid w:val="003109B5"/>
    <w:rsid w:val="00313B77"/>
    <w:rsid w:val="00314431"/>
    <w:rsid w:val="00314B11"/>
    <w:rsid w:val="00314B59"/>
    <w:rsid w:val="003155FD"/>
    <w:rsid w:val="003163DF"/>
    <w:rsid w:val="00316B64"/>
    <w:rsid w:val="00317005"/>
    <w:rsid w:val="00317376"/>
    <w:rsid w:val="0031790B"/>
    <w:rsid w:val="00317BFD"/>
    <w:rsid w:val="003202BF"/>
    <w:rsid w:val="0032176A"/>
    <w:rsid w:val="00321DDE"/>
    <w:rsid w:val="00321F09"/>
    <w:rsid w:val="00321F41"/>
    <w:rsid w:val="00321FE9"/>
    <w:rsid w:val="00323745"/>
    <w:rsid w:val="00323B9B"/>
    <w:rsid w:val="003242B8"/>
    <w:rsid w:val="003245C8"/>
    <w:rsid w:val="00325013"/>
    <w:rsid w:val="00327462"/>
    <w:rsid w:val="00327759"/>
    <w:rsid w:val="003300AE"/>
    <w:rsid w:val="0033045C"/>
    <w:rsid w:val="00330B0B"/>
    <w:rsid w:val="00330E79"/>
    <w:rsid w:val="00331358"/>
    <w:rsid w:val="003316FF"/>
    <w:rsid w:val="00331DEA"/>
    <w:rsid w:val="00332128"/>
    <w:rsid w:val="00332196"/>
    <w:rsid w:val="00332354"/>
    <w:rsid w:val="0033236D"/>
    <w:rsid w:val="0033288F"/>
    <w:rsid w:val="00332998"/>
    <w:rsid w:val="00333886"/>
    <w:rsid w:val="003345AD"/>
    <w:rsid w:val="00334E85"/>
    <w:rsid w:val="00335272"/>
    <w:rsid w:val="00335521"/>
    <w:rsid w:val="00335A92"/>
    <w:rsid w:val="00336219"/>
    <w:rsid w:val="00336CBE"/>
    <w:rsid w:val="00336FB0"/>
    <w:rsid w:val="003375B0"/>
    <w:rsid w:val="00337906"/>
    <w:rsid w:val="003402E6"/>
    <w:rsid w:val="00340813"/>
    <w:rsid w:val="00341837"/>
    <w:rsid w:val="00341D42"/>
    <w:rsid w:val="00343BEA"/>
    <w:rsid w:val="00343EA8"/>
    <w:rsid w:val="00344F4C"/>
    <w:rsid w:val="00344FC3"/>
    <w:rsid w:val="0034538E"/>
    <w:rsid w:val="0034559E"/>
    <w:rsid w:val="003463D9"/>
    <w:rsid w:val="00346764"/>
    <w:rsid w:val="0034691A"/>
    <w:rsid w:val="00347517"/>
    <w:rsid w:val="00347DA9"/>
    <w:rsid w:val="0035033C"/>
    <w:rsid w:val="003505DA"/>
    <w:rsid w:val="00351B53"/>
    <w:rsid w:val="003530AB"/>
    <w:rsid w:val="00353222"/>
    <w:rsid w:val="0035325F"/>
    <w:rsid w:val="00353FBC"/>
    <w:rsid w:val="003544C1"/>
    <w:rsid w:val="00355DA6"/>
    <w:rsid w:val="00357A64"/>
    <w:rsid w:val="00357B9A"/>
    <w:rsid w:val="00357C8C"/>
    <w:rsid w:val="0036079A"/>
    <w:rsid w:val="00360CE3"/>
    <w:rsid w:val="003611B5"/>
    <w:rsid w:val="003622AB"/>
    <w:rsid w:val="003628AD"/>
    <w:rsid w:val="00363539"/>
    <w:rsid w:val="00365460"/>
    <w:rsid w:val="00365844"/>
    <w:rsid w:val="00367DE6"/>
    <w:rsid w:val="003700B2"/>
    <w:rsid w:val="003736D4"/>
    <w:rsid w:val="003755E5"/>
    <w:rsid w:val="00375D9D"/>
    <w:rsid w:val="00376740"/>
    <w:rsid w:val="00376815"/>
    <w:rsid w:val="003776E6"/>
    <w:rsid w:val="00380151"/>
    <w:rsid w:val="003812C4"/>
    <w:rsid w:val="00381386"/>
    <w:rsid w:val="00382271"/>
    <w:rsid w:val="003823AE"/>
    <w:rsid w:val="00382683"/>
    <w:rsid w:val="003839DB"/>
    <w:rsid w:val="00383CDD"/>
    <w:rsid w:val="00384CB2"/>
    <w:rsid w:val="003852B6"/>
    <w:rsid w:val="00386901"/>
    <w:rsid w:val="00386AFC"/>
    <w:rsid w:val="003873C9"/>
    <w:rsid w:val="003878A5"/>
    <w:rsid w:val="00390330"/>
    <w:rsid w:val="0039057F"/>
    <w:rsid w:val="003907A3"/>
    <w:rsid w:val="00390A7D"/>
    <w:rsid w:val="00390E4A"/>
    <w:rsid w:val="00392272"/>
    <w:rsid w:val="00393171"/>
    <w:rsid w:val="003933E3"/>
    <w:rsid w:val="00395890"/>
    <w:rsid w:val="0039677D"/>
    <w:rsid w:val="0039770B"/>
    <w:rsid w:val="003A0A52"/>
    <w:rsid w:val="003A21BC"/>
    <w:rsid w:val="003A2303"/>
    <w:rsid w:val="003A2862"/>
    <w:rsid w:val="003A3B97"/>
    <w:rsid w:val="003A40BB"/>
    <w:rsid w:val="003A452E"/>
    <w:rsid w:val="003A48A1"/>
    <w:rsid w:val="003A6007"/>
    <w:rsid w:val="003A63CB"/>
    <w:rsid w:val="003A691F"/>
    <w:rsid w:val="003A72DA"/>
    <w:rsid w:val="003A7B85"/>
    <w:rsid w:val="003A7FB0"/>
    <w:rsid w:val="003B148F"/>
    <w:rsid w:val="003B1E65"/>
    <w:rsid w:val="003B2387"/>
    <w:rsid w:val="003B2570"/>
    <w:rsid w:val="003B340B"/>
    <w:rsid w:val="003B3907"/>
    <w:rsid w:val="003B3CC5"/>
    <w:rsid w:val="003B6356"/>
    <w:rsid w:val="003B6631"/>
    <w:rsid w:val="003C01CC"/>
    <w:rsid w:val="003C20F0"/>
    <w:rsid w:val="003C259C"/>
    <w:rsid w:val="003C29D9"/>
    <w:rsid w:val="003C29F0"/>
    <w:rsid w:val="003C70C1"/>
    <w:rsid w:val="003C7959"/>
    <w:rsid w:val="003D14E1"/>
    <w:rsid w:val="003D164C"/>
    <w:rsid w:val="003D1696"/>
    <w:rsid w:val="003D51DF"/>
    <w:rsid w:val="003D5B03"/>
    <w:rsid w:val="003D6FD1"/>
    <w:rsid w:val="003D7175"/>
    <w:rsid w:val="003D777E"/>
    <w:rsid w:val="003D7EA2"/>
    <w:rsid w:val="003E06D8"/>
    <w:rsid w:val="003E154C"/>
    <w:rsid w:val="003E243A"/>
    <w:rsid w:val="003E560F"/>
    <w:rsid w:val="003F0974"/>
    <w:rsid w:val="003F115A"/>
    <w:rsid w:val="003F15D9"/>
    <w:rsid w:val="003F1980"/>
    <w:rsid w:val="003F5169"/>
    <w:rsid w:val="003F66AB"/>
    <w:rsid w:val="003F6E8C"/>
    <w:rsid w:val="003F7510"/>
    <w:rsid w:val="003F7789"/>
    <w:rsid w:val="003F7902"/>
    <w:rsid w:val="00400291"/>
    <w:rsid w:val="00400D85"/>
    <w:rsid w:val="0040115F"/>
    <w:rsid w:val="0040173C"/>
    <w:rsid w:val="00401EF6"/>
    <w:rsid w:val="00402E22"/>
    <w:rsid w:val="0040584C"/>
    <w:rsid w:val="00406409"/>
    <w:rsid w:val="00410025"/>
    <w:rsid w:val="004103A1"/>
    <w:rsid w:val="00411EE3"/>
    <w:rsid w:val="00411F4D"/>
    <w:rsid w:val="00415CDE"/>
    <w:rsid w:val="004162A0"/>
    <w:rsid w:val="00416F33"/>
    <w:rsid w:val="00417034"/>
    <w:rsid w:val="00417A36"/>
    <w:rsid w:val="00417F38"/>
    <w:rsid w:val="0042000C"/>
    <w:rsid w:val="0042024E"/>
    <w:rsid w:val="00420408"/>
    <w:rsid w:val="00420605"/>
    <w:rsid w:val="0042179A"/>
    <w:rsid w:val="00422240"/>
    <w:rsid w:val="00422375"/>
    <w:rsid w:val="00422EF2"/>
    <w:rsid w:val="0042309A"/>
    <w:rsid w:val="004234A9"/>
    <w:rsid w:val="004237AC"/>
    <w:rsid w:val="004241FD"/>
    <w:rsid w:val="00425643"/>
    <w:rsid w:val="00425FD7"/>
    <w:rsid w:val="00427E38"/>
    <w:rsid w:val="004306E2"/>
    <w:rsid w:val="00430753"/>
    <w:rsid w:val="00430F66"/>
    <w:rsid w:val="004316B1"/>
    <w:rsid w:val="004327AB"/>
    <w:rsid w:val="004339FD"/>
    <w:rsid w:val="00433E7C"/>
    <w:rsid w:val="0043403B"/>
    <w:rsid w:val="00435693"/>
    <w:rsid w:val="0043722A"/>
    <w:rsid w:val="004379A0"/>
    <w:rsid w:val="00440BF8"/>
    <w:rsid w:val="00440D0D"/>
    <w:rsid w:val="00442003"/>
    <w:rsid w:val="004421CA"/>
    <w:rsid w:val="00442C53"/>
    <w:rsid w:val="004433BA"/>
    <w:rsid w:val="004449BD"/>
    <w:rsid w:val="00446E10"/>
    <w:rsid w:val="00446E73"/>
    <w:rsid w:val="00447501"/>
    <w:rsid w:val="004479E3"/>
    <w:rsid w:val="00447B12"/>
    <w:rsid w:val="0045000D"/>
    <w:rsid w:val="00450DF5"/>
    <w:rsid w:val="00450ED1"/>
    <w:rsid w:val="00452847"/>
    <w:rsid w:val="00452DA9"/>
    <w:rsid w:val="00452DF4"/>
    <w:rsid w:val="00453EA7"/>
    <w:rsid w:val="004549ED"/>
    <w:rsid w:val="004560C4"/>
    <w:rsid w:val="004561EC"/>
    <w:rsid w:val="0045666C"/>
    <w:rsid w:val="00457419"/>
    <w:rsid w:val="00460103"/>
    <w:rsid w:val="004614AA"/>
    <w:rsid w:val="0046492C"/>
    <w:rsid w:val="00464FDF"/>
    <w:rsid w:val="004658D2"/>
    <w:rsid w:val="0046652B"/>
    <w:rsid w:val="004669C1"/>
    <w:rsid w:val="00466DCE"/>
    <w:rsid w:val="00467A35"/>
    <w:rsid w:val="0047250D"/>
    <w:rsid w:val="004732B6"/>
    <w:rsid w:val="00473E3B"/>
    <w:rsid w:val="00475394"/>
    <w:rsid w:val="0047564C"/>
    <w:rsid w:val="00475711"/>
    <w:rsid w:val="004777B1"/>
    <w:rsid w:val="00477D4E"/>
    <w:rsid w:val="00481AAA"/>
    <w:rsid w:val="00481DAC"/>
    <w:rsid w:val="004829B5"/>
    <w:rsid w:val="00482DE4"/>
    <w:rsid w:val="0048486B"/>
    <w:rsid w:val="00485144"/>
    <w:rsid w:val="0048524E"/>
    <w:rsid w:val="004853FE"/>
    <w:rsid w:val="00485412"/>
    <w:rsid w:val="00490A5C"/>
    <w:rsid w:val="00491521"/>
    <w:rsid w:val="00491AF2"/>
    <w:rsid w:val="00494DA9"/>
    <w:rsid w:val="004A0260"/>
    <w:rsid w:val="004A0E02"/>
    <w:rsid w:val="004A48C9"/>
    <w:rsid w:val="004A5FBC"/>
    <w:rsid w:val="004A7F83"/>
    <w:rsid w:val="004B05CC"/>
    <w:rsid w:val="004B06CD"/>
    <w:rsid w:val="004B0A77"/>
    <w:rsid w:val="004B0FCF"/>
    <w:rsid w:val="004B10EF"/>
    <w:rsid w:val="004B132D"/>
    <w:rsid w:val="004B1455"/>
    <w:rsid w:val="004B43BA"/>
    <w:rsid w:val="004B54B1"/>
    <w:rsid w:val="004B579A"/>
    <w:rsid w:val="004B5B69"/>
    <w:rsid w:val="004B62CA"/>
    <w:rsid w:val="004B6505"/>
    <w:rsid w:val="004C02B9"/>
    <w:rsid w:val="004C0C7E"/>
    <w:rsid w:val="004C13C9"/>
    <w:rsid w:val="004C1F92"/>
    <w:rsid w:val="004C27E2"/>
    <w:rsid w:val="004C2D17"/>
    <w:rsid w:val="004C2D5F"/>
    <w:rsid w:val="004C3A0A"/>
    <w:rsid w:val="004C422F"/>
    <w:rsid w:val="004C4276"/>
    <w:rsid w:val="004C69AE"/>
    <w:rsid w:val="004C7536"/>
    <w:rsid w:val="004C7553"/>
    <w:rsid w:val="004C7996"/>
    <w:rsid w:val="004D053E"/>
    <w:rsid w:val="004D0543"/>
    <w:rsid w:val="004D302C"/>
    <w:rsid w:val="004D5258"/>
    <w:rsid w:val="004D541B"/>
    <w:rsid w:val="004D542A"/>
    <w:rsid w:val="004D66CD"/>
    <w:rsid w:val="004D78BB"/>
    <w:rsid w:val="004D7C82"/>
    <w:rsid w:val="004E0739"/>
    <w:rsid w:val="004E34E2"/>
    <w:rsid w:val="004E3EEF"/>
    <w:rsid w:val="004E3F59"/>
    <w:rsid w:val="004E4048"/>
    <w:rsid w:val="004E4A14"/>
    <w:rsid w:val="004E4A67"/>
    <w:rsid w:val="004E4AB5"/>
    <w:rsid w:val="004E50F8"/>
    <w:rsid w:val="004E5F7D"/>
    <w:rsid w:val="004E7BDF"/>
    <w:rsid w:val="004F08FB"/>
    <w:rsid w:val="004F0A05"/>
    <w:rsid w:val="004F14EB"/>
    <w:rsid w:val="004F2390"/>
    <w:rsid w:val="004F3DDC"/>
    <w:rsid w:val="004F41AD"/>
    <w:rsid w:val="004F4524"/>
    <w:rsid w:val="004F6466"/>
    <w:rsid w:val="004F6832"/>
    <w:rsid w:val="004F6AA4"/>
    <w:rsid w:val="004F73AD"/>
    <w:rsid w:val="004F7B20"/>
    <w:rsid w:val="005010E6"/>
    <w:rsid w:val="00501671"/>
    <w:rsid w:val="00502271"/>
    <w:rsid w:val="00503714"/>
    <w:rsid w:val="00503E9B"/>
    <w:rsid w:val="00503FCC"/>
    <w:rsid w:val="00506692"/>
    <w:rsid w:val="0050798F"/>
    <w:rsid w:val="00507A16"/>
    <w:rsid w:val="00507E27"/>
    <w:rsid w:val="00510527"/>
    <w:rsid w:val="00511B17"/>
    <w:rsid w:val="0051244B"/>
    <w:rsid w:val="00513098"/>
    <w:rsid w:val="00513683"/>
    <w:rsid w:val="0051376C"/>
    <w:rsid w:val="00513C11"/>
    <w:rsid w:val="00517AEC"/>
    <w:rsid w:val="00517D0D"/>
    <w:rsid w:val="00517E4B"/>
    <w:rsid w:val="00520F49"/>
    <w:rsid w:val="00521635"/>
    <w:rsid w:val="00521942"/>
    <w:rsid w:val="00521D30"/>
    <w:rsid w:val="00523B69"/>
    <w:rsid w:val="00523CB2"/>
    <w:rsid w:val="00523CEE"/>
    <w:rsid w:val="00524408"/>
    <w:rsid w:val="0052631B"/>
    <w:rsid w:val="00526337"/>
    <w:rsid w:val="005264C9"/>
    <w:rsid w:val="00526EFB"/>
    <w:rsid w:val="0052788A"/>
    <w:rsid w:val="005278C0"/>
    <w:rsid w:val="005315EF"/>
    <w:rsid w:val="005317EA"/>
    <w:rsid w:val="00531C04"/>
    <w:rsid w:val="00532924"/>
    <w:rsid w:val="00533B39"/>
    <w:rsid w:val="005341EA"/>
    <w:rsid w:val="00534F16"/>
    <w:rsid w:val="00535875"/>
    <w:rsid w:val="00536C37"/>
    <w:rsid w:val="00536F59"/>
    <w:rsid w:val="0053720F"/>
    <w:rsid w:val="0053748F"/>
    <w:rsid w:val="00537598"/>
    <w:rsid w:val="005375C9"/>
    <w:rsid w:val="00537D97"/>
    <w:rsid w:val="00537F14"/>
    <w:rsid w:val="005435AD"/>
    <w:rsid w:val="00543D91"/>
    <w:rsid w:val="005447B4"/>
    <w:rsid w:val="00544FBC"/>
    <w:rsid w:val="00544FFA"/>
    <w:rsid w:val="00552A0D"/>
    <w:rsid w:val="00552FF5"/>
    <w:rsid w:val="00553ADD"/>
    <w:rsid w:val="00555CF1"/>
    <w:rsid w:val="00557533"/>
    <w:rsid w:val="00557D09"/>
    <w:rsid w:val="00560986"/>
    <w:rsid w:val="005626B3"/>
    <w:rsid w:val="005648E0"/>
    <w:rsid w:val="005656BF"/>
    <w:rsid w:val="00565DBF"/>
    <w:rsid w:val="00566B20"/>
    <w:rsid w:val="00570735"/>
    <w:rsid w:val="00570FED"/>
    <w:rsid w:val="00571FF5"/>
    <w:rsid w:val="0057213E"/>
    <w:rsid w:val="00572F72"/>
    <w:rsid w:val="00573011"/>
    <w:rsid w:val="005748E8"/>
    <w:rsid w:val="00575A36"/>
    <w:rsid w:val="00575EEC"/>
    <w:rsid w:val="00576094"/>
    <w:rsid w:val="005764EF"/>
    <w:rsid w:val="005768CA"/>
    <w:rsid w:val="00577DEE"/>
    <w:rsid w:val="005802A7"/>
    <w:rsid w:val="0058062C"/>
    <w:rsid w:val="00581469"/>
    <w:rsid w:val="00582CCA"/>
    <w:rsid w:val="00583822"/>
    <w:rsid w:val="005852CF"/>
    <w:rsid w:val="00586121"/>
    <w:rsid w:val="00586C7F"/>
    <w:rsid w:val="00587058"/>
    <w:rsid w:val="00587F11"/>
    <w:rsid w:val="00590475"/>
    <w:rsid w:val="00592909"/>
    <w:rsid w:val="005932D9"/>
    <w:rsid w:val="005934C2"/>
    <w:rsid w:val="00593D40"/>
    <w:rsid w:val="00594933"/>
    <w:rsid w:val="0059566E"/>
    <w:rsid w:val="00595C5D"/>
    <w:rsid w:val="00595EB5"/>
    <w:rsid w:val="005A06A3"/>
    <w:rsid w:val="005A123E"/>
    <w:rsid w:val="005A2ADB"/>
    <w:rsid w:val="005A2D7C"/>
    <w:rsid w:val="005A30AD"/>
    <w:rsid w:val="005A3181"/>
    <w:rsid w:val="005A3517"/>
    <w:rsid w:val="005A3E62"/>
    <w:rsid w:val="005A40C7"/>
    <w:rsid w:val="005A4626"/>
    <w:rsid w:val="005A4ED3"/>
    <w:rsid w:val="005A67C0"/>
    <w:rsid w:val="005A67F9"/>
    <w:rsid w:val="005A6D6F"/>
    <w:rsid w:val="005A6F05"/>
    <w:rsid w:val="005A756F"/>
    <w:rsid w:val="005B0177"/>
    <w:rsid w:val="005B0347"/>
    <w:rsid w:val="005B0611"/>
    <w:rsid w:val="005B0ECF"/>
    <w:rsid w:val="005B12A6"/>
    <w:rsid w:val="005B44BA"/>
    <w:rsid w:val="005B4AFA"/>
    <w:rsid w:val="005B54CC"/>
    <w:rsid w:val="005B5875"/>
    <w:rsid w:val="005B5FEF"/>
    <w:rsid w:val="005B6559"/>
    <w:rsid w:val="005B68CB"/>
    <w:rsid w:val="005B7C08"/>
    <w:rsid w:val="005C038D"/>
    <w:rsid w:val="005C0B2C"/>
    <w:rsid w:val="005C1291"/>
    <w:rsid w:val="005C1808"/>
    <w:rsid w:val="005C1F58"/>
    <w:rsid w:val="005C20D1"/>
    <w:rsid w:val="005C2294"/>
    <w:rsid w:val="005C2A6D"/>
    <w:rsid w:val="005C2D27"/>
    <w:rsid w:val="005C3DDA"/>
    <w:rsid w:val="005C4544"/>
    <w:rsid w:val="005C4F9B"/>
    <w:rsid w:val="005C51F2"/>
    <w:rsid w:val="005C531D"/>
    <w:rsid w:val="005C56F3"/>
    <w:rsid w:val="005D040B"/>
    <w:rsid w:val="005D043E"/>
    <w:rsid w:val="005D0E32"/>
    <w:rsid w:val="005D2365"/>
    <w:rsid w:val="005D2FF7"/>
    <w:rsid w:val="005D37A1"/>
    <w:rsid w:val="005D471F"/>
    <w:rsid w:val="005D4E45"/>
    <w:rsid w:val="005D4EEF"/>
    <w:rsid w:val="005D5B0C"/>
    <w:rsid w:val="005D643C"/>
    <w:rsid w:val="005D65EE"/>
    <w:rsid w:val="005D6791"/>
    <w:rsid w:val="005D7114"/>
    <w:rsid w:val="005D7429"/>
    <w:rsid w:val="005D7CCD"/>
    <w:rsid w:val="005E00DA"/>
    <w:rsid w:val="005E04E6"/>
    <w:rsid w:val="005E0C14"/>
    <w:rsid w:val="005E0DA5"/>
    <w:rsid w:val="005E1CFF"/>
    <w:rsid w:val="005E2CDA"/>
    <w:rsid w:val="005E318D"/>
    <w:rsid w:val="005E372E"/>
    <w:rsid w:val="005E4A5E"/>
    <w:rsid w:val="005E4D1C"/>
    <w:rsid w:val="005E56D1"/>
    <w:rsid w:val="005E68F6"/>
    <w:rsid w:val="005E6F6C"/>
    <w:rsid w:val="005E7A2C"/>
    <w:rsid w:val="005F099D"/>
    <w:rsid w:val="005F124A"/>
    <w:rsid w:val="005F161B"/>
    <w:rsid w:val="005F1B18"/>
    <w:rsid w:val="005F3489"/>
    <w:rsid w:val="005F365C"/>
    <w:rsid w:val="005F39F7"/>
    <w:rsid w:val="005F56FD"/>
    <w:rsid w:val="005F591E"/>
    <w:rsid w:val="005F63F4"/>
    <w:rsid w:val="005F69BF"/>
    <w:rsid w:val="005F7CC9"/>
    <w:rsid w:val="0060035B"/>
    <w:rsid w:val="00601028"/>
    <w:rsid w:val="0060136A"/>
    <w:rsid w:val="0060151C"/>
    <w:rsid w:val="00602424"/>
    <w:rsid w:val="0060495A"/>
    <w:rsid w:val="00604B47"/>
    <w:rsid w:val="00604F40"/>
    <w:rsid w:val="00605801"/>
    <w:rsid w:val="00606768"/>
    <w:rsid w:val="006075FD"/>
    <w:rsid w:val="00607952"/>
    <w:rsid w:val="00611811"/>
    <w:rsid w:val="00611F65"/>
    <w:rsid w:val="0061241D"/>
    <w:rsid w:val="00612AE1"/>
    <w:rsid w:val="0061448D"/>
    <w:rsid w:val="00614F39"/>
    <w:rsid w:val="00615081"/>
    <w:rsid w:val="0061515B"/>
    <w:rsid w:val="00615CBD"/>
    <w:rsid w:val="0061607A"/>
    <w:rsid w:val="00622425"/>
    <w:rsid w:val="00624E71"/>
    <w:rsid w:val="00625E7A"/>
    <w:rsid w:val="0062691C"/>
    <w:rsid w:val="006271FC"/>
    <w:rsid w:val="00627372"/>
    <w:rsid w:val="00630CE8"/>
    <w:rsid w:val="0063116F"/>
    <w:rsid w:val="00631474"/>
    <w:rsid w:val="00631B08"/>
    <w:rsid w:val="00632CE7"/>
    <w:rsid w:val="00632D5C"/>
    <w:rsid w:val="006335EE"/>
    <w:rsid w:val="006405DE"/>
    <w:rsid w:val="00640DF9"/>
    <w:rsid w:val="0064155A"/>
    <w:rsid w:val="00641EED"/>
    <w:rsid w:val="006429F7"/>
    <w:rsid w:val="00642C98"/>
    <w:rsid w:val="0064304C"/>
    <w:rsid w:val="00643ED9"/>
    <w:rsid w:val="00644393"/>
    <w:rsid w:val="00646013"/>
    <w:rsid w:val="006461DF"/>
    <w:rsid w:val="00647421"/>
    <w:rsid w:val="00647887"/>
    <w:rsid w:val="00651F00"/>
    <w:rsid w:val="006521CF"/>
    <w:rsid w:val="0065396A"/>
    <w:rsid w:val="00653C0F"/>
    <w:rsid w:val="00653DA6"/>
    <w:rsid w:val="00653EC8"/>
    <w:rsid w:val="0065429C"/>
    <w:rsid w:val="006549FC"/>
    <w:rsid w:val="00655082"/>
    <w:rsid w:val="00655152"/>
    <w:rsid w:val="00655F44"/>
    <w:rsid w:val="0065608C"/>
    <w:rsid w:val="006565A2"/>
    <w:rsid w:val="00656A26"/>
    <w:rsid w:val="00656BB3"/>
    <w:rsid w:val="0065753B"/>
    <w:rsid w:val="00660156"/>
    <w:rsid w:val="006605E8"/>
    <w:rsid w:val="00662441"/>
    <w:rsid w:val="00662796"/>
    <w:rsid w:val="00662C53"/>
    <w:rsid w:val="00662FAE"/>
    <w:rsid w:val="006636E5"/>
    <w:rsid w:val="0066432A"/>
    <w:rsid w:val="0066478F"/>
    <w:rsid w:val="00664B85"/>
    <w:rsid w:val="00664C16"/>
    <w:rsid w:val="00666542"/>
    <w:rsid w:val="00667832"/>
    <w:rsid w:val="006705B4"/>
    <w:rsid w:val="006711E3"/>
    <w:rsid w:val="006719D6"/>
    <w:rsid w:val="0067284F"/>
    <w:rsid w:val="00673D43"/>
    <w:rsid w:val="00674276"/>
    <w:rsid w:val="00674466"/>
    <w:rsid w:val="00675226"/>
    <w:rsid w:val="0067655B"/>
    <w:rsid w:val="00681990"/>
    <w:rsid w:val="00682363"/>
    <w:rsid w:val="00682A83"/>
    <w:rsid w:val="0068361C"/>
    <w:rsid w:val="00683A8F"/>
    <w:rsid w:val="006854F6"/>
    <w:rsid w:val="00685F76"/>
    <w:rsid w:val="006870D8"/>
    <w:rsid w:val="00687C3F"/>
    <w:rsid w:val="00690B9F"/>
    <w:rsid w:val="00691794"/>
    <w:rsid w:val="00692334"/>
    <w:rsid w:val="006929F8"/>
    <w:rsid w:val="00693273"/>
    <w:rsid w:val="00693F87"/>
    <w:rsid w:val="006965F5"/>
    <w:rsid w:val="00697B61"/>
    <w:rsid w:val="00697E4D"/>
    <w:rsid w:val="006A02FB"/>
    <w:rsid w:val="006A0365"/>
    <w:rsid w:val="006A0A9A"/>
    <w:rsid w:val="006A139C"/>
    <w:rsid w:val="006A18E7"/>
    <w:rsid w:val="006A2A98"/>
    <w:rsid w:val="006A3404"/>
    <w:rsid w:val="006A4175"/>
    <w:rsid w:val="006A4936"/>
    <w:rsid w:val="006A560A"/>
    <w:rsid w:val="006A5CE4"/>
    <w:rsid w:val="006A60C3"/>
    <w:rsid w:val="006A63A7"/>
    <w:rsid w:val="006B030E"/>
    <w:rsid w:val="006B056C"/>
    <w:rsid w:val="006B0A92"/>
    <w:rsid w:val="006B0C6C"/>
    <w:rsid w:val="006B2262"/>
    <w:rsid w:val="006B24C2"/>
    <w:rsid w:val="006B36AE"/>
    <w:rsid w:val="006B3AA1"/>
    <w:rsid w:val="006B461E"/>
    <w:rsid w:val="006B47FA"/>
    <w:rsid w:val="006B5B74"/>
    <w:rsid w:val="006B6053"/>
    <w:rsid w:val="006B67E1"/>
    <w:rsid w:val="006B6CFC"/>
    <w:rsid w:val="006B6E35"/>
    <w:rsid w:val="006B750E"/>
    <w:rsid w:val="006B7A66"/>
    <w:rsid w:val="006B7C8E"/>
    <w:rsid w:val="006C2286"/>
    <w:rsid w:val="006C3C8B"/>
    <w:rsid w:val="006C60E3"/>
    <w:rsid w:val="006C61CF"/>
    <w:rsid w:val="006C6FB0"/>
    <w:rsid w:val="006D00DB"/>
    <w:rsid w:val="006D13DE"/>
    <w:rsid w:val="006D2D44"/>
    <w:rsid w:val="006D2DE0"/>
    <w:rsid w:val="006D3202"/>
    <w:rsid w:val="006D3688"/>
    <w:rsid w:val="006D3DD5"/>
    <w:rsid w:val="006D5C95"/>
    <w:rsid w:val="006E1FE0"/>
    <w:rsid w:val="006E23EC"/>
    <w:rsid w:val="006E2743"/>
    <w:rsid w:val="006E39A4"/>
    <w:rsid w:val="006E3A5E"/>
    <w:rsid w:val="006E3D50"/>
    <w:rsid w:val="006E4F22"/>
    <w:rsid w:val="006E602C"/>
    <w:rsid w:val="006E66DC"/>
    <w:rsid w:val="006E7B17"/>
    <w:rsid w:val="006E7D0B"/>
    <w:rsid w:val="006F00ED"/>
    <w:rsid w:val="006F1088"/>
    <w:rsid w:val="006F10AC"/>
    <w:rsid w:val="006F1922"/>
    <w:rsid w:val="006F2222"/>
    <w:rsid w:val="006F2A94"/>
    <w:rsid w:val="006F3EF9"/>
    <w:rsid w:val="006F4D05"/>
    <w:rsid w:val="006F54FC"/>
    <w:rsid w:val="006F7048"/>
    <w:rsid w:val="00703FA2"/>
    <w:rsid w:val="0070538D"/>
    <w:rsid w:val="0070570F"/>
    <w:rsid w:val="00706079"/>
    <w:rsid w:val="007064E0"/>
    <w:rsid w:val="00706809"/>
    <w:rsid w:val="0071077B"/>
    <w:rsid w:val="00710790"/>
    <w:rsid w:val="00710A3C"/>
    <w:rsid w:val="00710DF7"/>
    <w:rsid w:val="007114EB"/>
    <w:rsid w:val="00711A2D"/>
    <w:rsid w:val="00711CBD"/>
    <w:rsid w:val="00712E42"/>
    <w:rsid w:val="0071413B"/>
    <w:rsid w:val="00714720"/>
    <w:rsid w:val="00714ADB"/>
    <w:rsid w:val="00714C83"/>
    <w:rsid w:val="00715A3E"/>
    <w:rsid w:val="00716513"/>
    <w:rsid w:val="0071651A"/>
    <w:rsid w:val="00716566"/>
    <w:rsid w:val="00717573"/>
    <w:rsid w:val="00721D9A"/>
    <w:rsid w:val="00722264"/>
    <w:rsid w:val="00722DA4"/>
    <w:rsid w:val="007258BB"/>
    <w:rsid w:val="00725C41"/>
    <w:rsid w:val="007274E7"/>
    <w:rsid w:val="007278FF"/>
    <w:rsid w:val="007304CC"/>
    <w:rsid w:val="00730C3B"/>
    <w:rsid w:val="00730D66"/>
    <w:rsid w:val="00731532"/>
    <w:rsid w:val="007357AE"/>
    <w:rsid w:val="00735D63"/>
    <w:rsid w:val="007361E7"/>
    <w:rsid w:val="0073749F"/>
    <w:rsid w:val="00741CBD"/>
    <w:rsid w:val="0074389D"/>
    <w:rsid w:val="0074549D"/>
    <w:rsid w:val="00746A72"/>
    <w:rsid w:val="007474A1"/>
    <w:rsid w:val="00753AA2"/>
    <w:rsid w:val="0075620A"/>
    <w:rsid w:val="0075687D"/>
    <w:rsid w:val="00756B71"/>
    <w:rsid w:val="00756C17"/>
    <w:rsid w:val="00756C47"/>
    <w:rsid w:val="00757245"/>
    <w:rsid w:val="00757537"/>
    <w:rsid w:val="007579AB"/>
    <w:rsid w:val="00757AB6"/>
    <w:rsid w:val="007606A5"/>
    <w:rsid w:val="007615C3"/>
    <w:rsid w:val="00762886"/>
    <w:rsid w:val="00762A7F"/>
    <w:rsid w:val="00762AD0"/>
    <w:rsid w:val="00763E00"/>
    <w:rsid w:val="0076514E"/>
    <w:rsid w:val="0076515D"/>
    <w:rsid w:val="007654FB"/>
    <w:rsid w:val="00765EDD"/>
    <w:rsid w:val="00766964"/>
    <w:rsid w:val="00766AC7"/>
    <w:rsid w:val="00767224"/>
    <w:rsid w:val="0076725D"/>
    <w:rsid w:val="0076783E"/>
    <w:rsid w:val="00767B9A"/>
    <w:rsid w:val="007713B9"/>
    <w:rsid w:val="00771695"/>
    <w:rsid w:val="00771811"/>
    <w:rsid w:val="00771E55"/>
    <w:rsid w:val="00772227"/>
    <w:rsid w:val="0077268B"/>
    <w:rsid w:val="00773DF5"/>
    <w:rsid w:val="00774BD3"/>
    <w:rsid w:val="00775423"/>
    <w:rsid w:val="00777BC7"/>
    <w:rsid w:val="0078203A"/>
    <w:rsid w:val="00782527"/>
    <w:rsid w:val="00783CDF"/>
    <w:rsid w:val="00784080"/>
    <w:rsid w:val="00784779"/>
    <w:rsid w:val="007860D1"/>
    <w:rsid w:val="0078638A"/>
    <w:rsid w:val="0078672E"/>
    <w:rsid w:val="007867FE"/>
    <w:rsid w:val="007871CA"/>
    <w:rsid w:val="007877EC"/>
    <w:rsid w:val="00787A6F"/>
    <w:rsid w:val="00787B4A"/>
    <w:rsid w:val="00787C66"/>
    <w:rsid w:val="0079051F"/>
    <w:rsid w:val="00793AE8"/>
    <w:rsid w:val="007943A6"/>
    <w:rsid w:val="00794576"/>
    <w:rsid w:val="00795399"/>
    <w:rsid w:val="007955FD"/>
    <w:rsid w:val="00795A76"/>
    <w:rsid w:val="00795EB7"/>
    <w:rsid w:val="00796BFB"/>
    <w:rsid w:val="00797A8C"/>
    <w:rsid w:val="00797B2C"/>
    <w:rsid w:val="00797C7B"/>
    <w:rsid w:val="007A2122"/>
    <w:rsid w:val="007A2293"/>
    <w:rsid w:val="007A23E7"/>
    <w:rsid w:val="007A3E59"/>
    <w:rsid w:val="007A499C"/>
    <w:rsid w:val="007A5039"/>
    <w:rsid w:val="007A5560"/>
    <w:rsid w:val="007A5925"/>
    <w:rsid w:val="007A5B9D"/>
    <w:rsid w:val="007A6D84"/>
    <w:rsid w:val="007A6F63"/>
    <w:rsid w:val="007A7160"/>
    <w:rsid w:val="007B0F61"/>
    <w:rsid w:val="007B1A1E"/>
    <w:rsid w:val="007B1CF4"/>
    <w:rsid w:val="007B370E"/>
    <w:rsid w:val="007B37E9"/>
    <w:rsid w:val="007B4079"/>
    <w:rsid w:val="007B474A"/>
    <w:rsid w:val="007B51B6"/>
    <w:rsid w:val="007B5BF1"/>
    <w:rsid w:val="007C08B3"/>
    <w:rsid w:val="007C0C6A"/>
    <w:rsid w:val="007C1B4B"/>
    <w:rsid w:val="007C474C"/>
    <w:rsid w:val="007C52DC"/>
    <w:rsid w:val="007C6434"/>
    <w:rsid w:val="007D17F0"/>
    <w:rsid w:val="007D1806"/>
    <w:rsid w:val="007D2DA8"/>
    <w:rsid w:val="007D370F"/>
    <w:rsid w:val="007D3A80"/>
    <w:rsid w:val="007D4077"/>
    <w:rsid w:val="007D4525"/>
    <w:rsid w:val="007D61D8"/>
    <w:rsid w:val="007D6279"/>
    <w:rsid w:val="007D6C88"/>
    <w:rsid w:val="007D729E"/>
    <w:rsid w:val="007E1920"/>
    <w:rsid w:val="007E1F0D"/>
    <w:rsid w:val="007E2163"/>
    <w:rsid w:val="007E3956"/>
    <w:rsid w:val="007E3BB1"/>
    <w:rsid w:val="007E3E53"/>
    <w:rsid w:val="007E495C"/>
    <w:rsid w:val="007E4D6D"/>
    <w:rsid w:val="007E5097"/>
    <w:rsid w:val="007E5BDF"/>
    <w:rsid w:val="007E5F35"/>
    <w:rsid w:val="007E65DE"/>
    <w:rsid w:val="007E6885"/>
    <w:rsid w:val="007E73F5"/>
    <w:rsid w:val="007F15DA"/>
    <w:rsid w:val="007F16A0"/>
    <w:rsid w:val="007F17FC"/>
    <w:rsid w:val="007F1EBE"/>
    <w:rsid w:val="007F20EA"/>
    <w:rsid w:val="007F3194"/>
    <w:rsid w:val="007F3718"/>
    <w:rsid w:val="007F3B38"/>
    <w:rsid w:val="007F5467"/>
    <w:rsid w:val="007F5F59"/>
    <w:rsid w:val="007F718D"/>
    <w:rsid w:val="007F7FF4"/>
    <w:rsid w:val="008007E9"/>
    <w:rsid w:val="00800A78"/>
    <w:rsid w:val="00802A7B"/>
    <w:rsid w:val="0080336F"/>
    <w:rsid w:val="00804D9D"/>
    <w:rsid w:val="00805056"/>
    <w:rsid w:val="0080542D"/>
    <w:rsid w:val="00805FC8"/>
    <w:rsid w:val="008067CC"/>
    <w:rsid w:val="00807EC8"/>
    <w:rsid w:val="00810713"/>
    <w:rsid w:val="00811D15"/>
    <w:rsid w:val="00812D00"/>
    <w:rsid w:val="00812E9E"/>
    <w:rsid w:val="008130E0"/>
    <w:rsid w:val="00813ADE"/>
    <w:rsid w:val="00813C17"/>
    <w:rsid w:val="00813C3F"/>
    <w:rsid w:val="008170AA"/>
    <w:rsid w:val="00817737"/>
    <w:rsid w:val="00817B9C"/>
    <w:rsid w:val="008203E1"/>
    <w:rsid w:val="00820DE2"/>
    <w:rsid w:val="00820F6C"/>
    <w:rsid w:val="008218A7"/>
    <w:rsid w:val="008218C3"/>
    <w:rsid w:val="00821992"/>
    <w:rsid w:val="008220DD"/>
    <w:rsid w:val="00822113"/>
    <w:rsid w:val="00822EC4"/>
    <w:rsid w:val="00822EF4"/>
    <w:rsid w:val="00824EB6"/>
    <w:rsid w:val="008273C0"/>
    <w:rsid w:val="008310E3"/>
    <w:rsid w:val="00831328"/>
    <w:rsid w:val="0083152E"/>
    <w:rsid w:val="00831FDA"/>
    <w:rsid w:val="008322C2"/>
    <w:rsid w:val="0083249A"/>
    <w:rsid w:val="00832525"/>
    <w:rsid w:val="00833670"/>
    <w:rsid w:val="00834299"/>
    <w:rsid w:val="008344F5"/>
    <w:rsid w:val="0083451D"/>
    <w:rsid w:val="00834AB1"/>
    <w:rsid w:val="00835A41"/>
    <w:rsid w:val="00836C0D"/>
    <w:rsid w:val="00836F42"/>
    <w:rsid w:val="00842056"/>
    <w:rsid w:val="00843494"/>
    <w:rsid w:val="0084405D"/>
    <w:rsid w:val="00844A57"/>
    <w:rsid w:val="0084640A"/>
    <w:rsid w:val="00851B1C"/>
    <w:rsid w:val="0085202E"/>
    <w:rsid w:val="00853E85"/>
    <w:rsid w:val="0085553B"/>
    <w:rsid w:val="00855BA5"/>
    <w:rsid w:val="00855F41"/>
    <w:rsid w:val="00855FA0"/>
    <w:rsid w:val="00856664"/>
    <w:rsid w:val="0085675B"/>
    <w:rsid w:val="00856CA3"/>
    <w:rsid w:val="0085712D"/>
    <w:rsid w:val="0085716D"/>
    <w:rsid w:val="00857197"/>
    <w:rsid w:val="0086068E"/>
    <w:rsid w:val="008610D3"/>
    <w:rsid w:val="008623DE"/>
    <w:rsid w:val="00864FBF"/>
    <w:rsid w:val="00865F8C"/>
    <w:rsid w:val="00867D7F"/>
    <w:rsid w:val="00870717"/>
    <w:rsid w:val="00873E2D"/>
    <w:rsid w:val="0087430E"/>
    <w:rsid w:val="00874A6A"/>
    <w:rsid w:val="00875A1C"/>
    <w:rsid w:val="00875C81"/>
    <w:rsid w:val="00876841"/>
    <w:rsid w:val="00876E89"/>
    <w:rsid w:val="008776CE"/>
    <w:rsid w:val="00880781"/>
    <w:rsid w:val="008816A1"/>
    <w:rsid w:val="00882D13"/>
    <w:rsid w:val="00883069"/>
    <w:rsid w:val="00883485"/>
    <w:rsid w:val="00885871"/>
    <w:rsid w:val="00886B7E"/>
    <w:rsid w:val="00890D5A"/>
    <w:rsid w:val="00891267"/>
    <w:rsid w:val="0089145B"/>
    <w:rsid w:val="00891722"/>
    <w:rsid w:val="00892453"/>
    <w:rsid w:val="008926D5"/>
    <w:rsid w:val="00893361"/>
    <w:rsid w:val="00893D40"/>
    <w:rsid w:val="0089405E"/>
    <w:rsid w:val="00895A04"/>
    <w:rsid w:val="008A0377"/>
    <w:rsid w:val="008A0E05"/>
    <w:rsid w:val="008A268B"/>
    <w:rsid w:val="008A2F04"/>
    <w:rsid w:val="008A3C0A"/>
    <w:rsid w:val="008A40EC"/>
    <w:rsid w:val="008A4D7B"/>
    <w:rsid w:val="008A5CD2"/>
    <w:rsid w:val="008A5D49"/>
    <w:rsid w:val="008A6CFA"/>
    <w:rsid w:val="008A72A1"/>
    <w:rsid w:val="008B023D"/>
    <w:rsid w:val="008B292D"/>
    <w:rsid w:val="008B2C86"/>
    <w:rsid w:val="008B2EC7"/>
    <w:rsid w:val="008B34C5"/>
    <w:rsid w:val="008B38BD"/>
    <w:rsid w:val="008B3AAA"/>
    <w:rsid w:val="008B5BF7"/>
    <w:rsid w:val="008B6280"/>
    <w:rsid w:val="008B665D"/>
    <w:rsid w:val="008B6D73"/>
    <w:rsid w:val="008C046E"/>
    <w:rsid w:val="008C1114"/>
    <w:rsid w:val="008C1C4E"/>
    <w:rsid w:val="008C1E73"/>
    <w:rsid w:val="008C2113"/>
    <w:rsid w:val="008C422F"/>
    <w:rsid w:val="008C49E8"/>
    <w:rsid w:val="008C559C"/>
    <w:rsid w:val="008C6731"/>
    <w:rsid w:val="008C7C01"/>
    <w:rsid w:val="008D04D8"/>
    <w:rsid w:val="008D094F"/>
    <w:rsid w:val="008D1AF0"/>
    <w:rsid w:val="008D2841"/>
    <w:rsid w:val="008D3EF0"/>
    <w:rsid w:val="008D4DD3"/>
    <w:rsid w:val="008D6040"/>
    <w:rsid w:val="008D6B7A"/>
    <w:rsid w:val="008D7CFE"/>
    <w:rsid w:val="008E00A3"/>
    <w:rsid w:val="008E0B2F"/>
    <w:rsid w:val="008E10A6"/>
    <w:rsid w:val="008E14C8"/>
    <w:rsid w:val="008E17D0"/>
    <w:rsid w:val="008E1A73"/>
    <w:rsid w:val="008E1F93"/>
    <w:rsid w:val="008E5C19"/>
    <w:rsid w:val="008E6285"/>
    <w:rsid w:val="008F0550"/>
    <w:rsid w:val="008F0BB4"/>
    <w:rsid w:val="008F0CBE"/>
    <w:rsid w:val="008F327C"/>
    <w:rsid w:val="008F39A8"/>
    <w:rsid w:val="008F44E4"/>
    <w:rsid w:val="008F506F"/>
    <w:rsid w:val="008F59BF"/>
    <w:rsid w:val="008F619F"/>
    <w:rsid w:val="008F6B5C"/>
    <w:rsid w:val="008F781C"/>
    <w:rsid w:val="008F7CA3"/>
    <w:rsid w:val="009011F2"/>
    <w:rsid w:val="00901B4C"/>
    <w:rsid w:val="00902C9F"/>
    <w:rsid w:val="009040C8"/>
    <w:rsid w:val="009045C3"/>
    <w:rsid w:val="009051FC"/>
    <w:rsid w:val="009054C9"/>
    <w:rsid w:val="009055F7"/>
    <w:rsid w:val="00905D1A"/>
    <w:rsid w:val="00906090"/>
    <w:rsid w:val="00906E24"/>
    <w:rsid w:val="009070A3"/>
    <w:rsid w:val="009079D2"/>
    <w:rsid w:val="00910830"/>
    <w:rsid w:val="009133A1"/>
    <w:rsid w:val="00913669"/>
    <w:rsid w:val="00914C77"/>
    <w:rsid w:val="00914E0A"/>
    <w:rsid w:val="009179A2"/>
    <w:rsid w:val="00917CB9"/>
    <w:rsid w:val="00917CF3"/>
    <w:rsid w:val="00920050"/>
    <w:rsid w:val="00920C22"/>
    <w:rsid w:val="00921657"/>
    <w:rsid w:val="00923F31"/>
    <w:rsid w:val="0092433A"/>
    <w:rsid w:val="009243BE"/>
    <w:rsid w:val="00925DA9"/>
    <w:rsid w:val="009260A0"/>
    <w:rsid w:val="00926681"/>
    <w:rsid w:val="00926CEE"/>
    <w:rsid w:val="00927534"/>
    <w:rsid w:val="0092788F"/>
    <w:rsid w:val="00930317"/>
    <w:rsid w:val="009324AB"/>
    <w:rsid w:val="00933D74"/>
    <w:rsid w:val="00933E1A"/>
    <w:rsid w:val="00933F30"/>
    <w:rsid w:val="009343DC"/>
    <w:rsid w:val="00934948"/>
    <w:rsid w:val="00937260"/>
    <w:rsid w:val="00937C7B"/>
    <w:rsid w:val="00937DE0"/>
    <w:rsid w:val="00937ECF"/>
    <w:rsid w:val="0094097F"/>
    <w:rsid w:val="00940F5B"/>
    <w:rsid w:val="0094132D"/>
    <w:rsid w:val="00941B4A"/>
    <w:rsid w:val="00942D88"/>
    <w:rsid w:val="00943428"/>
    <w:rsid w:val="0094352A"/>
    <w:rsid w:val="00943A75"/>
    <w:rsid w:val="00947733"/>
    <w:rsid w:val="00950219"/>
    <w:rsid w:val="00952C7A"/>
    <w:rsid w:val="00953DAE"/>
    <w:rsid w:val="00954058"/>
    <w:rsid w:val="00954E41"/>
    <w:rsid w:val="00954E7A"/>
    <w:rsid w:val="00955344"/>
    <w:rsid w:val="00955E08"/>
    <w:rsid w:val="009568D7"/>
    <w:rsid w:val="00956E93"/>
    <w:rsid w:val="00957BF2"/>
    <w:rsid w:val="0096000A"/>
    <w:rsid w:val="009602CA"/>
    <w:rsid w:val="00960A52"/>
    <w:rsid w:val="00962D68"/>
    <w:rsid w:val="00963DFE"/>
    <w:rsid w:val="00964194"/>
    <w:rsid w:val="00964A55"/>
    <w:rsid w:val="0096626D"/>
    <w:rsid w:val="00967F88"/>
    <w:rsid w:val="00970399"/>
    <w:rsid w:val="00970F2B"/>
    <w:rsid w:val="00972C34"/>
    <w:rsid w:val="0097449A"/>
    <w:rsid w:val="00974F14"/>
    <w:rsid w:val="00980246"/>
    <w:rsid w:val="009875F9"/>
    <w:rsid w:val="0099070F"/>
    <w:rsid w:val="0099151E"/>
    <w:rsid w:val="009915E4"/>
    <w:rsid w:val="009922E8"/>
    <w:rsid w:val="00992632"/>
    <w:rsid w:val="00992772"/>
    <w:rsid w:val="00992A82"/>
    <w:rsid w:val="00992C7A"/>
    <w:rsid w:val="00994DAA"/>
    <w:rsid w:val="00995867"/>
    <w:rsid w:val="009A0072"/>
    <w:rsid w:val="009A04B8"/>
    <w:rsid w:val="009A17A8"/>
    <w:rsid w:val="009A1AF9"/>
    <w:rsid w:val="009A231D"/>
    <w:rsid w:val="009A3D56"/>
    <w:rsid w:val="009A49FF"/>
    <w:rsid w:val="009A4EC0"/>
    <w:rsid w:val="009A540F"/>
    <w:rsid w:val="009A5CA4"/>
    <w:rsid w:val="009A6D84"/>
    <w:rsid w:val="009A7E88"/>
    <w:rsid w:val="009B0F0A"/>
    <w:rsid w:val="009B127A"/>
    <w:rsid w:val="009B2C6D"/>
    <w:rsid w:val="009B326A"/>
    <w:rsid w:val="009B3A7F"/>
    <w:rsid w:val="009B3AA0"/>
    <w:rsid w:val="009B4697"/>
    <w:rsid w:val="009B5011"/>
    <w:rsid w:val="009B53BB"/>
    <w:rsid w:val="009C3E76"/>
    <w:rsid w:val="009C584F"/>
    <w:rsid w:val="009C5C03"/>
    <w:rsid w:val="009C7CBC"/>
    <w:rsid w:val="009D1B36"/>
    <w:rsid w:val="009D1BE9"/>
    <w:rsid w:val="009D231B"/>
    <w:rsid w:val="009D2F79"/>
    <w:rsid w:val="009D3C72"/>
    <w:rsid w:val="009D44A9"/>
    <w:rsid w:val="009D4EAD"/>
    <w:rsid w:val="009D5EE2"/>
    <w:rsid w:val="009D62D9"/>
    <w:rsid w:val="009E0BFA"/>
    <w:rsid w:val="009E262A"/>
    <w:rsid w:val="009E2B01"/>
    <w:rsid w:val="009E47AE"/>
    <w:rsid w:val="009E4E2C"/>
    <w:rsid w:val="009E5481"/>
    <w:rsid w:val="009E5BEC"/>
    <w:rsid w:val="009E5C4F"/>
    <w:rsid w:val="009E65CD"/>
    <w:rsid w:val="009E6E21"/>
    <w:rsid w:val="009E7A21"/>
    <w:rsid w:val="009F11B2"/>
    <w:rsid w:val="009F13C2"/>
    <w:rsid w:val="009F13F8"/>
    <w:rsid w:val="009F16F5"/>
    <w:rsid w:val="009F1744"/>
    <w:rsid w:val="009F1E85"/>
    <w:rsid w:val="009F248B"/>
    <w:rsid w:val="009F32C8"/>
    <w:rsid w:val="009F3439"/>
    <w:rsid w:val="009F3DA3"/>
    <w:rsid w:val="009F5075"/>
    <w:rsid w:val="009F528C"/>
    <w:rsid w:val="009F693F"/>
    <w:rsid w:val="009F6EFD"/>
    <w:rsid w:val="00A00EAF"/>
    <w:rsid w:val="00A022AA"/>
    <w:rsid w:val="00A03A91"/>
    <w:rsid w:val="00A05A66"/>
    <w:rsid w:val="00A07941"/>
    <w:rsid w:val="00A07D4C"/>
    <w:rsid w:val="00A10599"/>
    <w:rsid w:val="00A10B83"/>
    <w:rsid w:val="00A110E3"/>
    <w:rsid w:val="00A11A2E"/>
    <w:rsid w:val="00A11BDA"/>
    <w:rsid w:val="00A12C55"/>
    <w:rsid w:val="00A13E35"/>
    <w:rsid w:val="00A13F82"/>
    <w:rsid w:val="00A14450"/>
    <w:rsid w:val="00A15677"/>
    <w:rsid w:val="00A178AD"/>
    <w:rsid w:val="00A17AA0"/>
    <w:rsid w:val="00A17F23"/>
    <w:rsid w:val="00A203CB"/>
    <w:rsid w:val="00A20CA9"/>
    <w:rsid w:val="00A21BE2"/>
    <w:rsid w:val="00A22CBD"/>
    <w:rsid w:val="00A23B68"/>
    <w:rsid w:val="00A243D8"/>
    <w:rsid w:val="00A2505C"/>
    <w:rsid w:val="00A25749"/>
    <w:rsid w:val="00A25C4F"/>
    <w:rsid w:val="00A25E12"/>
    <w:rsid w:val="00A275CE"/>
    <w:rsid w:val="00A275E8"/>
    <w:rsid w:val="00A30C31"/>
    <w:rsid w:val="00A31328"/>
    <w:rsid w:val="00A320F8"/>
    <w:rsid w:val="00A333C0"/>
    <w:rsid w:val="00A34564"/>
    <w:rsid w:val="00A346D2"/>
    <w:rsid w:val="00A34E32"/>
    <w:rsid w:val="00A35525"/>
    <w:rsid w:val="00A3629F"/>
    <w:rsid w:val="00A365C1"/>
    <w:rsid w:val="00A36B61"/>
    <w:rsid w:val="00A37F4D"/>
    <w:rsid w:val="00A404BE"/>
    <w:rsid w:val="00A40743"/>
    <w:rsid w:val="00A40CDE"/>
    <w:rsid w:val="00A40DA1"/>
    <w:rsid w:val="00A4123D"/>
    <w:rsid w:val="00A41FAC"/>
    <w:rsid w:val="00A42F00"/>
    <w:rsid w:val="00A43613"/>
    <w:rsid w:val="00A43920"/>
    <w:rsid w:val="00A449AF"/>
    <w:rsid w:val="00A44B69"/>
    <w:rsid w:val="00A44C83"/>
    <w:rsid w:val="00A45C51"/>
    <w:rsid w:val="00A526FA"/>
    <w:rsid w:val="00A554E3"/>
    <w:rsid w:val="00A559D1"/>
    <w:rsid w:val="00A55B0D"/>
    <w:rsid w:val="00A55CD9"/>
    <w:rsid w:val="00A561E7"/>
    <w:rsid w:val="00A60EDA"/>
    <w:rsid w:val="00A61A27"/>
    <w:rsid w:val="00A61EA4"/>
    <w:rsid w:val="00A63357"/>
    <w:rsid w:val="00A63F3F"/>
    <w:rsid w:val="00A644C8"/>
    <w:rsid w:val="00A65D00"/>
    <w:rsid w:val="00A6604D"/>
    <w:rsid w:val="00A66B16"/>
    <w:rsid w:val="00A66F6D"/>
    <w:rsid w:val="00A675BF"/>
    <w:rsid w:val="00A70BFF"/>
    <w:rsid w:val="00A71A0D"/>
    <w:rsid w:val="00A71B39"/>
    <w:rsid w:val="00A7227C"/>
    <w:rsid w:val="00A72AEB"/>
    <w:rsid w:val="00A73BA6"/>
    <w:rsid w:val="00A741A6"/>
    <w:rsid w:val="00A74979"/>
    <w:rsid w:val="00A74DC8"/>
    <w:rsid w:val="00A7540C"/>
    <w:rsid w:val="00A7541E"/>
    <w:rsid w:val="00A75EF0"/>
    <w:rsid w:val="00A802A3"/>
    <w:rsid w:val="00A80A2D"/>
    <w:rsid w:val="00A8158E"/>
    <w:rsid w:val="00A82F2E"/>
    <w:rsid w:val="00A83D5D"/>
    <w:rsid w:val="00A84B53"/>
    <w:rsid w:val="00A857E0"/>
    <w:rsid w:val="00A85A26"/>
    <w:rsid w:val="00A90D64"/>
    <w:rsid w:val="00A91127"/>
    <w:rsid w:val="00A911D6"/>
    <w:rsid w:val="00A91F44"/>
    <w:rsid w:val="00A91FA4"/>
    <w:rsid w:val="00A92B36"/>
    <w:rsid w:val="00A93AAF"/>
    <w:rsid w:val="00A93AEB"/>
    <w:rsid w:val="00A93CA3"/>
    <w:rsid w:val="00A949D9"/>
    <w:rsid w:val="00A94A58"/>
    <w:rsid w:val="00A95CFC"/>
    <w:rsid w:val="00A96FA3"/>
    <w:rsid w:val="00A977D6"/>
    <w:rsid w:val="00AA0492"/>
    <w:rsid w:val="00AA04D3"/>
    <w:rsid w:val="00AA28A6"/>
    <w:rsid w:val="00AA2CE1"/>
    <w:rsid w:val="00AA3BF9"/>
    <w:rsid w:val="00AA3CFE"/>
    <w:rsid w:val="00AA4127"/>
    <w:rsid w:val="00AA4128"/>
    <w:rsid w:val="00AA46F4"/>
    <w:rsid w:val="00AA4D02"/>
    <w:rsid w:val="00AA555C"/>
    <w:rsid w:val="00AA575E"/>
    <w:rsid w:val="00AA6E8D"/>
    <w:rsid w:val="00AA77A1"/>
    <w:rsid w:val="00AA7F7C"/>
    <w:rsid w:val="00AB0A38"/>
    <w:rsid w:val="00AB1098"/>
    <w:rsid w:val="00AB1B41"/>
    <w:rsid w:val="00AB23C3"/>
    <w:rsid w:val="00AB2668"/>
    <w:rsid w:val="00AB3362"/>
    <w:rsid w:val="00AB4164"/>
    <w:rsid w:val="00AB6E02"/>
    <w:rsid w:val="00AB7782"/>
    <w:rsid w:val="00AB8F26"/>
    <w:rsid w:val="00AC0EF0"/>
    <w:rsid w:val="00AC1507"/>
    <w:rsid w:val="00AC29D3"/>
    <w:rsid w:val="00AC31F1"/>
    <w:rsid w:val="00AC34EA"/>
    <w:rsid w:val="00AC3F9E"/>
    <w:rsid w:val="00AC4143"/>
    <w:rsid w:val="00AC605E"/>
    <w:rsid w:val="00AC613C"/>
    <w:rsid w:val="00AD0711"/>
    <w:rsid w:val="00AD0E8B"/>
    <w:rsid w:val="00AD2460"/>
    <w:rsid w:val="00AD339C"/>
    <w:rsid w:val="00AD50B9"/>
    <w:rsid w:val="00AD53D5"/>
    <w:rsid w:val="00AD54F7"/>
    <w:rsid w:val="00AE019C"/>
    <w:rsid w:val="00AE0E2B"/>
    <w:rsid w:val="00AE16A3"/>
    <w:rsid w:val="00AE1FA8"/>
    <w:rsid w:val="00AE20D5"/>
    <w:rsid w:val="00AE328C"/>
    <w:rsid w:val="00AE535C"/>
    <w:rsid w:val="00AE545F"/>
    <w:rsid w:val="00AE55A4"/>
    <w:rsid w:val="00AE6856"/>
    <w:rsid w:val="00AE73C1"/>
    <w:rsid w:val="00AF11B6"/>
    <w:rsid w:val="00AF3F77"/>
    <w:rsid w:val="00AF61AF"/>
    <w:rsid w:val="00AF7B9F"/>
    <w:rsid w:val="00B00318"/>
    <w:rsid w:val="00B011AD"/>
    <w:rsid w:val="00B025DC"/>
    <w:rsid w:val="00B02C43"/>
    <w:rsid w:val="00B03164"/>
    <w:rsid w:val="00B03677"/>
    <w:rsid w:val="00B0490D"/>
    <w:rsid w:val="00B05535"/>
    <w:rsid w:val="00B07751"/>
    <w:rsid w:val="00B12E02"/>
    <w:rsid w:val="00B1380C"/>
    <w:rsid w:val="00B14F72"/>
    <w:rsid w:val="00B165CE"/>
    <w:rsid w:val="00B17548"/>
    <w:rsid w:val="00B1769A"/>
    <w:rsid w:val="00B21A22"/>
    <w:rsid w:val="00B22E14"/>
    <w:rsid w:val="00B2383D"/>
    <w:rsid w:val="00B244A1"/>
    <w:rsid w:val="00B24BD6"/>
    <w:rsid w:val="00B26088"/>
    <w:rsid w:val="00B2622B"/>
    <w:rsid w:val="00B26F41"/>
    <w:rsid w:val="00B31656"/>
    <w:rsid w:val="00B326EC"/>
    <w:rsid w:val="00B3367F"/>
    <w:rsid w:val="00B3469C"/>
    <w:rsid w:val="00B34D39"/>
    <w:rsid w:val="00B36063"/>
    <w:rsid w:val="00B37A7A"/>
    <w:rsid w:val="00B37CEB"/>
    <w:rsid w:val="00B400F1"/>
    <w:rsid w:val="00B4073A"/>
    <w:rsid w:val="00B40DB0"/>
    <w:rsid w:val="00B4107E"/>
    <w:rsid w:val="00B42039"/>
    <w:rsid w:val="00B44648"/>
    <w:rsid w:val="00B44850"/>
    <w:rsid w:val="00B44B4A"/>
    <w:rsid w:val="00B44E5E"/>
    <w:rsid w:val="00B450BE"/>
    <w:rsid w:val="00B45394"/>
    <w:rsid w:val="00B4679E"/>
    <w:rsid w:val="00B50C88"/>
    <w:rsid w:val="00B50CEC"/>
    <w:rsid w:val="00B51BE1"/>
    <w:rsid w:val="00B531FA"/>
    <w:rsid w:val="00B532C2"/>
    <w:rsid w:val="00B539BB"/>
    <w:rsid w:val="00B53C78"/>
    <w:rsid w:val="00B53E25"/>
    <w:rsid w:val="00B54069"/>
    <w:rsid w:val="00B549AB"/>
    <w:rsid w:val="00B5561A"/>
    <w:rsid w:val="00B564EB"/>
    <w:rsid w:val="00B56CBA"/>
    <w:rsid w:val="00B57717"/>
    <w:rsid w:val="00B57B4F"/>
    <w:rsid w:val="00B57CA9"/>
    <w:rsid w:val="00B60109"/>
    <w:rsid w:val="00B61C87"/>
    <w:rsid w:val="00B61F7C"/>
    <w:rsid w:val="00B62105"/>
    <w:rsid w:val="00B623A6"/>
    <w:rsid w:val="00B63A2E"/>
    <w:rsid w:val="00B64A77"/>
    <w:rsid w:val="00B6559F"/>
    <w:rsid w:val="00B659C6"/>
    <w:rsid w:val="00B65DE6"/>
    <w:rsid w:val="00B66280"/>
    <w:rsid w:val="00B662C9"/>
    <w:rsid w:val="00B677D1"/>
    <w:rsid w:val="00B67CDD"/>
    <w:rsid w:val="00B67D1A"/>
    <w:rsid w:val="00B70226"/>
    <w:rsid w:val="00B71A36"/>
    <w:rsid w:val="00B728E4"/>
    <w:rsid w:val="00B73C0B"/>
    <w:rsid w:val="00B76961"/>
    <w:rsid w:val="00B804E2"/>
    <w:rsid w:val="00B80B12"/>
    <w:rsid w:val="00B80BE2"/>
    <w:rsid w:val="00B812A1"/>
    <w:rsid w:val="00B812EC"/>
    <w:rsid w:val="00B819B2"/>
    <w:rsid w:val="00B826BE"/>
    <w:rsid w:val="00B8282D"/>
    <w:rsid w:val="00B82F5D"/>
    <w:rsid w:val="00B82FBA"/>
    <w:rsid w:val="00B83954"/>
    <w:rsid w:val="00B842F8"/>
    <w:rsid w:val="00B851F1"/>
    <w:rsid w:val="00B90DF1"/>
    <w:rsid w:val="00B90E65"/>
    <w:rsid w:val="00B90F33"/>
    <w:rsid w:val="00B91D37"/>
    <w:rsid w:val="00B92C18"/>
    <w:rsid w:val="00B93E0A"/>
    <w:rsid w:val="00B94CC3"/>
    <w:rsid w:val="00B94EB1"/>
    <w:rsid w:val="00B97A88"/>
    <w:rsid w:val="00B97B80"/>
    <w:rsid w:val="00B97DE2"/>
    <w:rsid w:val="00BA0DC7"/>
    <w:rsid w:val="00BA0F44"/>
    <w:rsid w:val="00BA12B4"/>
    <w:rsid w:val="00BA14E8"/>
    <w:rsid w:val="00BA1707"/>
    <w:rsid w:val="00BA173B"/>
    <w:rsid w:val="00BA195D"/>
    <w:rsid w:val="00BA276D"/>
    <w:rsid w:val="00BA2E6D"/>
    <w:rsid w:val="00BA33D5"/>
    <w:rsid w:val="00BA499F"/>
    <w:rsid w:val="00BA4D25"/>
    <w:rsid w:val="00BA6039"/>
    <w:rsid w:val="00BA7BB4"/>
    <w:rsid w:val="00BB0751"/>
    <w:rsid w:val="00BB0DEE"/>
    <w:rsid w:val="00BB19F3"/>
    <w:rsid w:val="00BB27B5"/>
    <w:rsid w:val="00BB2E30"/>
    <w:rsid w:val="00BB3FDB"/>
    <w:rsid w:val="00BB5CEB"/>
    <w:rsid w:val="00BB6117"/>
    <w:rsid w:val="00BC1C29"/>
    <w:rsid w:val="00BC2435"/>
    <w:rsid w:val="00BC2BF5"/>
    <w:rsid w:val="00BC325E"/>
    <w:rsid w:val="00BC43AB"/>
    <w:rsid w:val="00BC4FB5"/>
    <w:rsid w:val="00BC5526"/>
    <w:rsid w:val="00BC67FD"/>
    <w:rsid w:val="00BC7726"/>
    <w:rsid w:val="00BC7C53"/>
    <w:rsid w:val="00BD0657"/>
    <w:rsid w:val="00BD0FAB"/>
    <w:rsid w:val="00BD1477"/>
    <w:rsid w:val="00BD18B9"/>
    <w:rsid w:val="00BD2E13"/>
    <w:rsid w:val="00BD2EF6"/>
    <w:rsid w:val="00BD4298"/>
    <w:rsid w:val="00BD4C76"/>
    <w:rsid w:val="00BD5019"/>
    <w:rsid w:val="00BD54AB"/>
    <w:rsid w:val="00BD5F84"/>
    <w:rsid w:val="00BD7E85"/>
    <w:rsid w:val="00BD7EF1"/>
    <w:rsid w:val="00BD7F4F"/>
    <w:rsid w:val="00BE0586"/>
    <w:rsid w:val="00BE067C"/>
    <w:rsid w:val="00BE0BAD"/>
    <w:rsid w:val="00BE1C0D"/>
    <w:rsid w:val="00BE1F59"/>
    <w:rsid w:val="00BE22FE"/>
    <w:rsid w:val="00BE4699"/>
    <w:rsid w:val="00BE48F7"/>
    <w:rsid w:val="00BE4A58"/>
    <w:rsid w:val="00BE59C3"/>
    <w:rsid w:val="00BE610F"/>
    <w:rsid w:val="00BE6D91"/>
    <w:rsid w:val="00BE704D"/>
    <w:rsid w:val="00BE7EDA"/>
    <w:rsid w:val="00BE7F09"/>
    <w:rsid w:val="00BF09FD"/>
    <w:rsid w:val="00BF0CCD"/>
    <w:rsid w:val="00BF27B2"/>
    <w:rsid w:val="00BF315C"/>
    <w:rsid w:val="00BF509A"/>
    <w:rsid w:val="00BF568C"/>
    <w:rsid w:val="00BF5D0C"/>
    <w:rsid w:val="00BF615F"/>
    <w:rsid w:val="00BF64AD"/>
    <w:rsid w:val="00BF6711"/>
    <w:rsid w:val="00BF743B"/>
    <w:rsid w:val="00C00F9E"/>
    <w:rsid w:val="00C01671"/>
    <w:rsid w:val="00C01D8A"/>
    <w:rsid w:val="00C0671E"/>
    <w:rsid w:val="00C06C7D"/>
    <w:rsid w:val="00C074B2"/>
    <w:rsid w:val="00C10693"/>
    <w:rsid w:val="00C112A3"/>
    <w:rsid w:val="00C11D4C"/>
    <w:rsid w:val="00C12240"/>
    <w:rsid w:val="00C12E26"/>
    <w:rsid w:val="00C1339B"/>
    <w:rsid w:val="00C13EEA"/>
    <w:rsid w:val="00C1439A"/>
    <w:rsid w:val="00C143B8"/>
    <w:rsid w:val="00C147B3"/>
    <w:rsid w:val="00C17FDE"/>
    <w:rsid w:val="00C2084E"/>
    <w:rsid w:val="00C21B7B"/>
    <w:rsid w:val="00C22411"/>
    <w:rsid w:val="00C254CF"/>
    <w:rsid w:val="00C2582C"/>
    <w:rsid w:val="00C271A3"/>
    <w:rsid w:val="00C27DE8"/>
    <w:rsid w:val="00C3029C"/>
    <w:rsid w:val="00C30BD6"/>
    <w:rsid w:val="00C30D2B"/>
    <w:rsid w:val="00C310D0"/>
    <w:rsid w:val="00C31809"/>
    <w:rsid w:val="00C32029"/>
    <w:rsid w:val="00C32565"/>
    <w:rsid w:val="00C337AE"/>
    <w:rsid w:val="00C36615"/>
    <w:rsid w:val="00C36B2B"/>
    <w:rsid w:val="00C372C0"/>
    <w:rsid w:val="00C374EE"/>
    <w:rsid w:val="00C40698"/>
    <w:rsid w:val="00C40C1B"/>
    <w:rsid w:val="00C40CCE"/>
    <w:rsid w:val="00C41548"/>
    <w:rsid w:val="00C41BB8"/>
    <w:rsid w:val="00C438CF"/>
    <w:rsid w:val="00C43B98"/>
    <w:rsid w:val="00C440C9"/>
    <w:rsid w:val="00C44213"/>
    <w:rsid w:val="00C44739"/>
    <w:rsid w:val="00C44B3F"/>
    <w:rsid w:val="00C44F30"/>
    <w:rsid w:val="00C46C0E"/>
    <w:rsid w:val="00C46F9E"/>
    <w:rsid w:val="00C4765D"/>
    <w:rsid w:val="00C47775"/>
    <w:rsid w:val="00C47B1F"/>
    <w:rsid w:val="00C505EB"/>
    <w:rsid w:val="00C5096D"/>
    <w:rsid w:val="00C51835"/>
    <w:rsid w:val="00C5299A"/>
    <w:rsid w:val="00C52D50"/>
    <w:rsid w:val="00C53452"/>
    <w:rsid w:val="00C5639C"/>
    <w:rsid w:val="00C5671C"/>
    <w:rsid w:val="00C621EA"/>
    <w:rsid w:val="00C621FE"/>
    <w:rsid w:val="00C62B50"/>
    <w:rsid w:val="00C62E16"/>
    <w:rsid w:val="00C63B81"/>
    <w:rsid w:val="00C64338"/>
    <w:rsid w:val="00C64474"/>
    <w:rsid w:val="00C6499E"/>
    <w:rsid w:val="00C6575A"/>
    <w:rsid w:val="00C65A5A"/>
    <w:rsid w:val="00C6676F"/>
    <w:rsid w:val="00C669BB"/>
    <w:rsid w:val="00C66BF4"/>
    <w:rsid w:val="00C70DA1"/>
    <w:rsid w:val="00C71B01"/>
    <w:rsid w:val="00C728E8"/>
    <w:rsid w:val="00C72936"/>
    <w:rsid w:val="00C73AFF"/>
    <w:rsid w:val="00C73DD2"/>
    <w:rsid w:val="00C741DD"/>
    <w:rsid w:val="00C7528E"/>
    <w:rsid w:val="00C77598"/>
    <w:rsid w:val="00C7759A"/>
    <w:rsid w:val="00C80430"/>
    <w:rsid w:val="00C81664"/>
    <w:rsid w:val="00C82173"/>
    <w:rsid w:val="00C829E7"/>
    <w:rsid w:val="00C84220"/>
    <w:rsid w:val="00C843DA"/>
    <w:rsid w:val="00C85D73"/>
    <w:rsid w:val="00C85E97"/>
    <w:rsid w:val="00C8648B"/>
    <w:rsid w:val="00C86C9B"/>
    <w:rsid w:val="00C90F09"/>
    <w:rsid w:val="00C926B1"/>
    <w:rsid w:val="00C9286D"/>
    <w:rsid w:val="00C92B6A"/>
    <w:rsid w:val="00C9383B"/>
    <w:rsid w:val="00C94D92"/>
    <w:rsid w:val="00C955CE"/>
    <w:rsid w:val="00C95A70"/>
    <w:rsid w:val="00C9641F"/>
    <w:rsid w:val="00C964E3"/>
    <w:rsid w:val="00C96663"/>
    <w:rsid w:val="00C96862"/>
    <w:rsid w:val="00C96AB3"/>
    <w:rsid w:val="00C96EB1"/>
    <w:rsid w:val="00C97A48"/>
    <w:rsid w:val="00CA013D"/>
    <w:rsid w:val="00CA194B"/>
    <w:rsid w:val="00CA2361"/>
    <w:rsid w:val="00CA3135"/>
    <w:rsid w:val="00CA382C"/>
    <w:rsid w:val="00CA3AFC"/>
    <w:rsid w:val="00CA3D40"/>
    <w:rsid w:val="00CA603F"/>
    <w:rsid w:val="00CA61B6"/>
    <w:rsid w:val="00CA7A15"/>
    <w:rsid w:val="00CA7A8A"/>
    <w:rsid w:val="00CA7CAE"/>
    <w:rsid w:val="00CB0739"/>
    <w:rsid w:val="00CB13E4"/>
    <w:rsid w:val="00CB1E94"/>
    <w:rsid w:val="00CB1F41"/>
    <w:rsid w:val="00CB2045"/>
    <w:rsid w:val="00CB2489"/>
    <w:rsid w:val="00CB2ECE"/>
    <w:rsid w:val="00CB2F07"/>
    <w:rsid w:val="00CB39ED"/>
    <w:rsid w:val="00CB43C2"/>
    <w:rsid w:val="00CB4829"/>
    <w:rsid w:val="00CB5364"/>
    <w:rsid w:val="00CB5E15"/>
    <w:rsid w:val="00CB6639"/>
    <w:rsid w:val="00CB67EC"/>
    <w:rsid w:val="00CB7324"/>
    <w:rsid w:val="00CB74E0"/>
    <w:rsid w:val="00CB7766"/>
    <w:rsid w:val="00CB7B26"/>
    <w:rsid w:val="00CB7D40"/>
    <w:rsid w:val="00CC06CD"/>
    <w:rsid w:val="00CC2116"/>
    <w:rsid w:val="00CC402D"/>
    <w:rsid w:val="00CC50A8"/>
    <w:rsid w:val="00CC6191"/>
    <w:rsid w:val="00CC6E93"/>
    <w:rsid w:val="00CC736E"/>
    <w:rsid w:val="00CC76D4"/>
    <w:rsid w:val="00CD136E"/>
    <w:rsid w:val="00CD1E22"/>
    <w:rsid w:val="00CD25C7"/>
    <w:rsid w:val="00CD2C7B"/>
    <w:rsid w:val="00CD41DB"/>
    <w:rsid w:val="00CE0585"/>
    <w:rsid w:val="00CE1220"/>
    <w:rsid w:val="00CE194D"/>
    <w:rsid w:val="00CE24AF"/>
    <w:rsid w:val="00CE27C1"/>
    <w:rsid w:val="00CE3CF1"/>
    <w:rsid w:val="00CE4658"/>
    <w:rsid w:val="00CE543F"/>
    <w:rsid w:val="00CE5CE2"/>
    <w:rsid w:val="00CE5FF7"/>
    <w:rsid w:val="00CE677A"/>
    <w:rsid w:val="00CE7C27"/>
    <w:rsid w:val="00CE7FED"/>
    <w:rsid w:val="00CF03DA"/>
    <w:rsid w:val="00CF042E"/>
    <w:rsid w:val="00CF08F5"/>
    <w:rsid w:val="00CF117C"/>
    <w:rsid w:val="00CF3DD8"/>
    <w:rsid w:val="00CF5D06"/>
    <w:rsid w:val="00CF5E12"/>
    <w:rsid w:val="00CF6D21"/>
    <w:rsid w:val="00D006C4"/>
    <w:rsid w:val="00D00801"/>
    <w:rsid w:val="00D020CD"/>
    <w:rsid w:val="00D02408"/>
    <w:rsid w:val="00D02B26"/>
    <w:rsid w:val="00D031CD"/>
    <w:rsid w:val="00D035C1"/>
    <w:rsid w:val="00D05247"/>
    <w:rsid w:val="00D0533F"/>
    <w:rsid w:val="00D07536"/>
    <w:rsid w:val="00D07C9C"/>
    <w:rsid w:val="00D1022B"/>
    <w:rsid w:val="00D111B9"/>
    <w:rsid w:val="00D1252B"/>
    <w:rsid w:val="00D13B57"/>
    <w:rsid w:val="00D13E7C"/>
    <w:rsid w:val="00D1472A"/>
    <w:rsid w:val="00D14F25"/>
    <w:rsid w:val="00D14F36"/>
    <w:rsid w:val="00D157E0"/>
    <w:rsid w:val="00D1681C"/>
    <w:rsid w:val="00D17D21"/>
    <w:rsid w:val="00D17E66"/>
    <w:rsid w:val="00D23274"/>
    <w:rsid w:val="00D27756"/>
    <w:rsid w:val="00D278E5"/>
    <w:rsid w:val="00D30AB9"/>
    <w:rsid w:val="00D30B54"/>
    <w:rsid w:val="00D3255D"/>
    <w:rsid w:val="00D328A6"/>
    <w:rsid w:val="00D33AC5"/>
    <w:rsid w:val="00D34A6E"/>
    <w:rsid w:val="00D35D60"/>
    <w:rsid w:val="00D3606F"/>
    <w:rsid w:val="00D37B96"/>
    <w:rsid w:val="00D37C04"/>
    <w:rsid w:val="00D40DD8"/>
    <w:rsid w:val="00D41B20"/>
    <w:rsid w:val="00D41FFB"/>
    <w:rsid w:val="00D422CF"/>
    <w:rsid w:val="00D42905"/>
    <w:rsid w:val="00D44492"/>
    <w:rsid w:val="00D45102"/>
    <w:rsid w:val="00D45F77"/>
    <w:rsid w:val="00D46330"/>
    <w:rsid w:val="00D46420"/>
    <w:rsid w:val="00D466C4"/>
    <w:rsid w:val="00D46FF8"/>
    <w:rsid w:val="00D47117"/>
    <w:rsid w:val="00D50577"/>
    <w:rsid w:val="00D5079E"/>
    <w:rsid w:val="00D514F1"/>
    <w:rsid w:val="00D53AA4"/>
    <w:rsid w:val="00D5502B"/>
    <w:rsid w:val="00D569E1"/>
    <w:rsid w:val="00D57337"/>
    <w:rsid w:val="00D57AE8"/>
    <w:rsid w:val="00D6003C"/>
    <w:rsid w:val="00D617C3"/>
    <w:rsid w:val="00D61983"/>
    <w:rsid w:val="00D62F11"/>
    <w:rsid w:val="00D6313E"/>
    <w:rsid w:val="00D65E30"/>
    <w:rsid w:val="00D718B6"/>
    <w:rsid w:val="00D7200A"/>
    <w:rsid w:val="00D72201"/>
    <w:rsid w:val="00D746D9"/>
    <w:rsid w:val="00D74F84"/>
    <w:rsid w:val="00D75C18"/>
    <w:rsid w:val="00D75C6A"/>
    <w:rsid w:val="00D76388"/>
    <w:rsid w:val="00D76413"/>
    <w:rsid w:val="00D76463"/>
    <w:rsid w:val="00D76830"/>
    <w:rsid w:val="00D769CA"/>
    <w:rsid w:val="00D76FF3"/>
    <w:rsid w:val="00D77257"/>
    <w:rsid w:val="00D806F2"/>
    <w:rsid w:val="00D81AD5"/>
    <w:rsid w:val="00D8277E"/>
    <w:rsid w:val="00D832CE"/>
    <w:rsid w:val="00D83301"/>
    <w:rsid w:val="00D834C1"/>
    <w:rsid w:val="00D8444E"/>
    <w:rsid w:val="00D84B0B"/>
    <w:rsid w:val="00D84D0C"/>
    <w:rsid w:val="00D853D9"/>
    <w:rsid w:val="00D85FE2"/>
    <w:rsid w:val="00D869F0"/>
    <w:rsid w:val="00D86A30"/>
    <w:rsid w:val="00D86EDD"/>
    <w:rsid w:val="00D871C3"/>
    <w:rsid w:val="00D873CD"/>
    <w:rsid w:val="00D87F77"/>
    <w:rsid w:val="00D90C92"/>
    <w:rsid w:val="00D91856"/>
    <w:rsid w:val="00D9366E"/>
    <w:rsid w:val="00D93C99"/>
    <w:rsid w:val="00DA0042"/>
    <w:rsid w:val="00DA0769"/>
    <w:rsid w:val="00DA0F6F"/>
    <w:rsid w:val="00DA1B42"/>
    <w:rsid w:val="00DA483D"/>
    <w:rsid w:val="00DA4CD0"/>
    <w:rsid w:val="00DA53F7"/>
    <w:rsid w:val="00DA582D"/>
    <w:rsid w:val="00DA6499"/>
    <w:rsid w:val="00DA7AD3"/>
    <w:rsid w:val="00DA7F83"/>
    <w:rsid w:val="00DB17B5"/>
    <w:rsid w:val="00DB1CD0"/>
    <w:rsid w:val="00DB1CFA"/>
    <w:rsid w:val="00DB2936"/>
    <w:rsid w:val="00DB2DD0"/>
    <w:rsid w:val="00DB36D3"/>
    <w:rsid w:val="00DB4E95"/>
    <w:rsid w:val="00DB5B2E"/>
    <w:rsid w:val="00DB6363"/>
    <w:rsid w:val="00DB6CE0"/>
    <w:rsid w:val="00DB7BFB"/>
    <w:rsid w:val="00DC0376"/>
    <w:rsid w:val="00DC0378"/>
    <w:rsid w:val="00DC22A9"/>
    <w:rsid w:val="00DC2571"/>
    <w:rsid w:val="00DC388F"/>
    <w:rsid w:val="00DC4528"/>
    <w:rsid w:val="00DC48A5"/>
    <w:rsid w:val="00DC5B4A"/>
    <w:rsid w:val="00DC5F0A"/>
    <w:rsid w:val="00DC6608"/>
    <w:rsid w:val="00DC6ED8"/>
    <w:rsid w:val="00DC6EFA"/>
    <w:rsid w:val="00DD3902"/>
    <w:rsid w:val="00DD40E8"/>
    <w:rsid w:val="00DD4744"/>
    <w:rsid w:val="00DD4761"/>
    <w:rsid w:val="00DD4A00"/>
    <w:rsid w:val="00DD5232"/>
    <w:rsid w:val="00DD5D7B"/>
    <w:rsid w:val="00DD5FC3"/>
    <w:rsid w:val="00DD6B84"/>
    <w:rsid w:val="00DD78F7"/>
    <w:rsid w:val="00DE02AB"/>
    <w:rsid w:val="00DE1543"/>
    <w:rsid w:val="00DE1A93"/>
    <w:rsid w:val="00DE1E38"/>
    <w:rsid w:val="00DE58EB"/>
    <w:rsid w:val="00DF00CE"/>
    <w:rsid w:val="00DF0E77"/>
    <w:rsid w:val="00DF183D"/>
    <w:rsid w:val="00DF1C58"/>
    <w:rsid w:val="00DF442E"/>
    <w:rsid w:val="00DF4668"/>
    <w:rsid w:val="00DF46D6"/>
    <w:rsid w:val="00DF60FC"/>
    <w:rsid w:val="00DF67C4"/>
    <w:rsid w:val="00DF6A3A"/>
    <w:rsid w:val="00DF6B5B"/>
    <w:rsid w:val="00E0001D"/>
    <w:rsid w:val="00E00584"/>
    <w:rsid w:val="00E0139C"/>
    <w:rsid w:val="00E05A13"/>
    <w:rsid w:val="00E05E53"/>
    <w:rsid w:val="00E072E8"/>
    <w:rsid w:val="00E07D1A"/>
    <w:rsid w:val="00E10279"/>
    <w:rsid w:val="00E10A9F"/>
    <w:rsid w:val="00E13929"/>
    <w:rsid w:val="00E144BD"/>
    <w:rsid w:val="00E14D79"/>
    <w:rsid w:val="00E161D9"/>
    <w:rsid w:val="00E166A5"/>
    <w:rsid w:val="00E17587"/>
    <w:rsid w:val="00E206F6"/>
    <w:rsid w:val="00E2082C"/>
    <w:rsid w:val="00E20F72"/>
    <w:rsid w:val="00E210F4"/>
    <w:rsid w:val="00E22A48"/>
    <w:rsid w:val="00E22B1D"/>
    <w:rsid w:val="00E23DC1"/>
    <w:rsid w:val="00E246BF"/>
    <w:rsid w:val="00E24741"/>
    <w:rsid w:val="00E2592E"/>
    <w:rsid w:val="00E27A18"/>
    <w:rsid w:val="00E30184"/>
    <w:rsid w:val="00E3047B"/>
    <w:rsid w:val="00E31338"/>
    <w:rsid w:val="00E31385"/>
    <w:rsid w:val="00E315FE"/>
    <w:rsid w:val="00E328D4"/>
    <w:rsid w:val="00E33362"/>
    <w:rsid w:val="00E3486A"/>
    <w:rsid w:val="00E351D6"/>
    <w:rsid w:val="00E3521E"/>
    <w:rsid w:val="00E36146"/>
    <w:rsid w:val="00E3653B"/>
    <w:rsid w:val="00E36FE3"/>
    <w:rsid w:val="00E37034"/>
    <w:rsid w:val="00E41837"/>
    <w:rsid w:val="00E41A61"/>
    <w:rsid w:val="00E42226"/>
    <w:rsid w:val="00E42AF7"/>
    <w:rsid w:val="00E42C0D"/>
    <w:rsid w:val="00E43B93"/>
    <w:rsid w:val="00E43C3D"/>
    <w:rsid w:val="00E46839"/>
    <w:rsid w:val="00E476BB"/>
    <w:rsid w:val="00E47C34"/>
    <w:rsid w:val="00E47EED"/>
    <w:rsid w:val="00E47FB0"/>
    <w:rsid w:val="00E50B7C"/>
    <w:rsid w:val="00E510E1"/>
    <w:rsid w:val="00E51F44"/>
    <w:rsid w:val="00E53B6E"/>
    <w:rsid w:val="00E557DE"/>
    <w:rsid w:val="00E563F9"/>
    <w:rsid w:val="00E573F2"/>
    <w:rsid w:val="00E57BCE"/>
    <w:rsid w:val="00E57D00"/>
    <w:rsid w:val="00E6120C"/>
    <w:rsid w:val="00E61213"/>
    <w:rsid w:val="00E62D38"/>
    <w:rsid w:val="00E637DD"/>
    <w:rsid w:val="00E639D4"/>
    <w:rsid w:val="00E65579"/>
    <w:rsid w:val="00E65F49"/>
    <w:rsid w:val="00E7178F"/>
    <w:rsid w:val="00E718CB"/>
    <w:rsid w:val="00E73D69"/>
    <w:rsid w:val="00E74D30"/>
    <w:rsid w:val="00E7531A"/>
    <w:rsid w:val="00E7768E"/>
    <w:rsid w:val="00E802A3"/>
    <w:rsid w:val="00E8036B"/>
    <w:rsid w:val="00E80D39"/>
    <w:rsid w:val="00E82245"/>
    <w:rsid w:val="00E8384E"/>
    <w:rsid w:val="00E84E6D"/>
    <w:rsid w:val="00E85764"/>
    <w:rsid w:val="00E85C29"/>
    <w:rsid w:val="00E85E16"/>
    <w:rsid w:val="00E864B6"/>
    <w:rsid w:val="00E900D1"/>
    <w:rsid w:val="00E91A40"/>
    <w:rsid w:val="00E92294"/>
    <w:rsid w:val="00E9349D"/>
    <w:rsid w:val="00E941A5"/>
    <w:rsid w:val="00E947A0"/>
    <w:rsid w:val="00E95696"/>
    <w:rsid w:val="00E9763A"/>
    <w:rsid w:val="00E97CED"/>
    <w:rsid w:val="00EA0123"/>
    <w:rsid w:val="00EA13E4"/>
    <w:rsid w:val="00EA15B1"/>
    <w:rsid w:val="00EA1960"/>
    <w:rsid w:val="00EA26C3"/>
    <w:rsid w:val="00EA35A5"/>
    <w:rsid w:val="00EA404B"/>
    <w:rsid w:val="00EA5A93"/>
    <w:rsid w:val="00EA5F8E"/>
    <w:rsid w:val="00EA6719"/>
    <w:rsid w:val="00EA6E81"/>
    <w:rsid w:val="00EB0321"/>
    <w:rsid w:val="00EB28EE"/>
    <w:rsid w:val="00EB2A41"/>
    <w:rsid w:val="00EB3442"/>
    <w:rsid w:val="00EB3803"/>
    <w:rsid w:val="00EB3CEC"/>
    <w:rsid w:val="00EB4908"/>
    <w:rsid w:val="00EB5DE7"/>
    <w:rsid w:val="00EB7525"/>
    <w:rsid w:val="00EC0119"/>
    <w:rsid w:val="00EC063F"/>
    <w:rsid w:val="00EC0D1C"/>
    <w:rsid w:val="00EC10BE"/>
    <w:rsid w:val="00EC1427"/>
    <w:rsid w:val="00EC1619"/>
    <w:rsid w:val="00EC248A"/>
    <w:rsid w:val="00EC2A45"/>
    <w:rsid w:val="00EC3842"/>
    <w:rsid w:val="00EC4C0A"/>
    <w:rsid w:val="00EC5C15"/>
    <w:rsid w:val="00EC61AB"/>
    <w:rsid w:val="00EC69F6"/>
    <w:rsid w:val="00ED0175"/>
    <w:rsid w:val="00ED1B32"/>
    <w:rsid w:val="00ED2720"/>
    <w:rsid w:val="00ED298E"/>
    <w:rsid w:val="00ED2BA1"/>
    <w:rsid w:val="00ED2C62"/>
    <w:rsid w:val="00ED4389"/>
    <w:rsid w:val="00ED5448"/>
    <w:rsid w:val="00ED5F01"/>
    <w:rsid w:val="00ED5F7B"/>
    <w:rsid w:val="00ED63E9"/>
    <w:rsid w:val="00ED6E94"/>
    <w:rsid w:val="00EE03DA"/>
    <w:rsid w:val="00EE0495"/>
    <w:rsid w:val="00EE049D"/>
    <w:rsid w:val="00EE06AA"/>
    <w:rsid w:val="00EE0720"/>
    <w:rsid w:val="00EE0C53"/>
    <w:rsid w:val="00EE2671"/>
    <w:rsid w:val="00EE2716"/>
    <w:rsid w:val="00EE3F05"/>
    <w:rsid w:val="00EE54B8"/>
    <w:rsid w:val="00EE5EFF"/>
    <w:rsid w:val="00EE74B9"/>
    <w:rsid w:val="00EE7F60"/>
    <w:rsid w:val="00EF0DC0"/>
    <w:rsid w:val="00EF18AE"/>
    <w:rsid w:val="00EF195E"/>
    <w:rsid w:val="00EF27D4"/>
    <w:rsid w:val="00EF2D9C"/>
    <w:rsid w:val="00EF3099"/>
    <w:rsid w:val="00EF3627"/>
    <w:rsid w:val="00EF3A3A"/>
    <w:rsid w:val="00EF4A92"/>
    <w:rsid w:val="00EF4C94"/>
    <w:rsid w:val="00EF539E"/>
    <w:rsid w:val="00EF5988"/>
    <w:rsid w:val="00EF6576"/>
    <w:rsid w:val="00EF6924"/>
    <w:rsid w:val="00EF6B55"/>
    <w:rsid w:val="00F006E7"/>
    <w:rsid w:val="00F0108B"/>
    <w:rsid w:val="00F0139A"/>
    <w:rsid w:val="00F03610"/>
    <w:rsid w:val="00F05214"/>
    <w:rsid w:val="00F0551F"/>
    <w:rsid w:val="00F0573C"/>
    <w:rsid w:val="00F05C2F"/>
    <w:rsid w:val="00F06D9C"/>
    <w:rsid w:val="00F06DB7"/>
    <w:rsid w:val="00F07360"/>
    <w:rsid w:val="00F1039E"/>
    <w:rsid w:val="00F103DE"/>
    <w:rsid w:val="00F10941"/>
    <w:rsid w:val="00F10B0E"/>
    <w:rsid w:val="00F11DB0"/>
    <w:rsid w:val="00F12384"/>
    <w:rsid w:val="00F12A3E"/>
    <w:rsid w:val="00F1335F"/>
    <w:rsid w:val="00F13CA5"/>
    <w:rsid w:val="00F14597"/>
    <w:rsid w:val="00F15422"/>
    <w:rsid w:val="00F15510"/>
    <w:rsid w:val="00F15AA7"/>
    <w:rsid w:val="00F165F8"/>
    <w:rsid w:val="00F167DC"/>
    <w:rsid w:val="00F1715A"/>
    <w:rsid w:val="00F174CF"/>
    <w:rsid w:val="00F17629"/>
    <w:rsid w:val="00F17B76"/>
    <w:rsid w:val="00F200CD"/>
    <w:rsid w:val="00F208EC"/>
    <w:rsid w:val="00F20EF3"/>
    <w:rsid w:val="00F21387"/>
    <w:rsid w:val="00F21B68"/>
    <w:rsid w:val="00F23411"/>
    <w:rsid w:val="00F2506D"/>
    <w:rsid w:val="00F25225"/>
    <w:rsid w:val="00F261E1"/>
    <w:rsid w:val="00F26841"/>
    <w:rsid w:val="00F270C7"/>
    <w:rsid w:val="00F302D9"/>
    <w:rsid w:val="00F30C10"/>
    <w:rsid w:val="00F31F48"/>
    <w:rsid w:val="00F3283D"/>
    <w:rsid w:val="00F36F74"/>
    <w:rsid w:val="00F3765B"/>
    <w:rsid w:val="00F37B8E"/>
    <w:rsid w:val="00F40468"/>
    <w:rsid w:val="00F41092"/>
    <w:rsid w:val="00F41F20"/>
    <w:rsid w:val="00F4218F"/>
    <w:rsid w:val="00F42C13"/>
    <w:rsid w:val="00F43BE4"/>
    <w:rsid w:val="00F44571"/>
    <w:rsid w:val="00F4545C"/>
    <w:rsid w:val="00F45783"/>
    <w:rsid w:val="00F45B36"/>
    <w:rsid w:val="00F466E4"/>
    <w:rsid w:val="00F47BD8"/>
    <w:rsid w:val="00F50154"/>
    <w:rsid w:val="00F5044F"/>
    <w:rsid w:val="00F50528"/>
    <w:rsid w:val="00F50D0D"/>
    <w:rsid w:val="00F51DD7"/>
    <w:rsid w:val="00F53805"/>
    <w:rsid w:val="00F54399"/>
    <w:rsid w:val="00F54D7B"/>
    <w:rsid w:val="00F57234"/>
    <w:rsid w:val="00F572A8"/>
    <w:rsid w:val="00F60112"/>
    <w:rsid w:val="00F60129"/>
    <w:rsid w:val="00F60726"/>
    <w:rsid w:val="00F61DBD"/>
    <w:rsid w:val="00F632BE"/>
    <w:rsid w:val="00F64370"/>
    <w:rsid w:val="00F64C30"/>
    <w:rsid w:val="00F64F29"/>
    <w:rsid w:val="00F669A5"/>
    <w:rsid w:val="00F7019E"/>
    <w:rsid w:val="00F710BB"/>
    <w:rsid w:val="00F71248"/>
    <w:rsid w:val="00F72220"/>
    <w:rsid w:val="00F730DB"/>
    <w:rsid w:val="00F73209"/>
    <w:rsid w:val="00F73917"/>
    <w:rsid w:val="00F73BEB"/>
    <w:rsid w:val="00F740F8"/>
    <w:rsid w:val="00F770E2"/>
    <w:rsid w:val="00F773B3"/>
    <w:rsid w:val="00F8054F"/>
    <w:rsid w:val="00F80A9E"/>
    <w:rsid w:val="00F81972"/>
    <w:rsid w:val="00F81BA5"/>
    <w:rsid w:val="00F82039"/>
    <w:rsid w:val="00F82C24"/>
    <w:rsid w:val="00F82E54"/>
    <w:rsid w:val="00F82F7B"/>
    <w:rsid w:val="00F83AFE"/>
    <w:rsid w:val="00F843B5"/>
    <w:rsid w:val="00F84B59"/>
    <w:rsid w:val="00F84FEA"/>
    <w:rsid w:val="00F85ED1"/>
    <w:rsid w:val="00F85FFB"/>
    <w:rsid w:val="00F8604B"/>
    <w:rsid w:val="00F86C0D"/>
    <w:rsid w:val="00F87868"/>
    <w:rsid w:val="00F87DA1"/>
    <w:rsid w:val="00F91C01"/>
    <w:rsid w:val="00F91E9A"/>
    <w:rsid w:val="00F9344E"/>
    <w:rsid w:val="00F94448"/>
    <w:rsid w:val="00F94953"/>
    <w:rsid w:val="00F9617A"/>
    <w:rsid w:val="00F962D0"/>
    <w:rsid w:val="00F96679"/>
    <w:rsid w:val="00F97F99"/>
    <w:rsid w:val="00FA10FC"/>
    <w:rsid w:val="00FA24D9"/>
    <w:rsid w:val="00FA2D1C"/>
    <w:rsid w:val="00FA2D32"/>
    <w:rsid w:val="00FA78D4"/>
    <w:rsid w:val="00FA7D43"/>
    <w:rsid w:val="00FB2802"/>
    <w:rsid w:val="00FB3184"/>
    <w:rsid w:val="00FB4BDB"/>
    <w:rsid w:val="00FB54EA"/>
    <w:rsid w:val="00FB6A5E"/>
    <w:rsid w:val="00FB70B0"/>
    <w:rsid w:val="00FB7DFC"/>
    <w:rsid w:val="00FC02D2"/>
    <w:rsid w:val="00FC081C"/>
    <w:rsid w:val="00FC0A51"/>
    <w:rsid w:val="00FC0AB8"/>
    <w:rsid w:val="00FC0F79"/>
    <w:rsid w:val="00FC1EDF"/>
    <w:rsid w:val="00FC23B4"/>
    <w:rsid w:val="00FC3650"/>
    <w:rsid w:val="00FC3F3B"/>
    <w:rsid w:val="00FC4315"/>
    <w:rsid w:val="00FC4D4B"/>
    <w:rsid w:val="00FC55AC"/>
    <w:rsid w:val="00FC5F12"/>
    <w:rsid w:val="00FC60EB"/>
    <w:rsid w:val="00FC6854"/>
    <w:rsid w:val="00FC6BD3"/>
    <w:rsid w:val="00FD059C"/>
    <w:rsid w:val="00FD080D"/>
    <w:rsid w:val="00FD0836"/>
    <w:rsid w:val="00FD15FA"/>
    <w:rsid w:val="00FD234F"/>
    <w:rsid w:val="00FD2BD2"/>
    <w:rsid w:val="00FD2C3C"/>
    <w:rsid w:val="00FD2C71"/>
    <w:rsid w:val="00FD2F3C"/>
    <w:rsid w:val="00FD30A9"/>
    <w:rsid w:val="00FD34DF"/>
    <w:rsid w:val="00FD410D"/>
    <w:rsid w:val="00FD4CEA"/>
    <w:rsid w:val="00FD5B5F"/>
    <w:rsid w:val="00FD5BB0"/>
    <w:rsid w:val="00FD64D7"/>
    <w:rsid w:val="00FD6B9D"/>
    <w:rsid w:val="00FD7ADF"/>
    <w:rsid w:val="00FE1400"/>
    <w:rsid w:val="00FE1456"/>
    <w:rsid w:val="00FE319B"/>
    <w:rsid w:val="00FE35CF"/>
    <w:rsid w:val="00FE365E"/>
    <w:rsid w:val="00FE3D69"/>
    <w:rsid w:val="00FE43E5"/>
    <w:rsid w:val="00FE4CEA"/>
    <w:rsid w:val="00FE5246"/>
    <w:rsid w:val="00FE53A6"/>
    <w:rsid w:val="00FE5B2D"/>
    <w:rsid w:val="00FE5B48"/>
    <w:rsid w:val="00FE6540"/>
    <w:rsid w:val="00FE751E"/>
    <w:rsid w:val="00FF0E81"/>
    <w:rsid w:val="00FF186B"/>
    <w:rsid w:val="00FF275E"/>
    <w:rsid w:val="00FF37ED"/>
    <w:rsid w:val="00FF3FD0"/>
    <w:rsid w:val="00FF506F"/>
    <w:rsid w:val="00FF6DD9"/>
    <w:rsid w:val="00FF6F95"/>
    <w:rsid w:val="00FF7882"/>
    <w:rsid w:val="00FF7B73"/>
    <w:rsid w:val="01093271"/>
    <w:rsid w:val="01827211"/>
    <w:rsid w:val="01D5E7B3"/>
    <w:rsid w:val="01DC852C"/>
    <w:rsid w:val="02074B67"/>
    <w:rsid w:val="0336C237"/>
    <w:rsid w:val="0409F646"/>
    <w:rsid w:val="049CA714"/>
    <w:rsid w:val="04D9AF16"/>
    <w:rsid w:val="062C64FC"/>
    <w:rsid w:val="066EE844"/>
    <w:rsid w:val="07690903"/>
    <w:rsid w:val="081C5609"/>
    <w:rsid w:val="083790BC"/>
    <w:rsid w:val="084DE471"/>
    <w:rsid w:val="08AC064B"/>
    <w:rsid w:val="08BF1EFF"/>
    <w:rsid w:val="091B4586"/>
    <w:rsid w:val="092CF5CC"/>
    <w:rsid w:val="09302413"/>
    <w:rsid w:val="09C2AF41"/>
    <w:rsid w:val="09C90408"/>
    <w:rsid w:val="0A15470E"/>
    <w:rsid w:val="0A6AA8CE"/>
    <w:rsid w:val="0A83F3DD"/>
    <w:rsid w:val="0AE2FB19"/>
    <w:rsid w:val="0AFFF2F4"/>
    <w:rsid w:val="0BC8B198"/>
    <w:rsid w:val="0D4DE5B1"/>
    <w:rsid w:val="0D5F402E"/>
    <w:rsid w:val="0D85BF18"/>
    <w:rsid w:val="0E9E7216"/>
    <w:rsid w:val="0F002B85"/>
    <w:rsid w:val="0F01CF25"/>
    <w:rsid w:val="0FD43929"/>
    <w:rsid w:val="0FDFB0CD"/>
    <w:rsid w:val="0FF1B639"/>
    <w:rsid w:val="10879CD6"/>
    <w:rsid w:val="115E5F22"/>
    <w:rsid w:val="11EDBCE6"/>
    <w:rsid w:val="12DFC389"/>
    <w:rsid w:val="12F9831C"/>
    <w:rsid w:val="13B47C15"/>
    <w:rsid w:val="1422168C"/>
    <w:rsid w:val="144B1747"/>
    <w:rsid w:val="14B9F3CD"/>
    <w:rsid w:val="14FA3096"/>
    <w:rsid w:val="1535FC9F"/>
    <w:rsid w:val="157DDC99"/>
    <w:rsid w:val="16A076E7"/>
    <w:rsid w:val="16FD8FCE"/>
    <w:rsid w:val="1736E8CD"/>
    <w:rsid w:val="17C9A7EE"/>
    <w:rsid w:val="17D679AA"/>
    <w:rsid w:val="181BA605"/>
    <w:rsid w:val="18AE0AEC"/>
    <w:rsid w:val="18EDDDCA"/>
    <w:rsid w:val="1965784F"/>
    <w:rsid w:val="1A0D553C"/>
    <w:rsid w:val="1B2D1474"/>
    <w:rsid w:val="1B5A522D"/>
    <w:rsid w:val="1BCC2E6E"/>
    <w:rsid w:val="1C71624D"/>
    <w:rsid w:val="1C73334D"/>
    <w:rsid w:val="1C7DA694"/>
    <w:rsid w:val="1CC17888"/>
    <w:rsid w:val="1D9C1E7A"/>
    <w:rsid w:val="1E0D32AE"/>
    <w:rsid w:val="1E66D2C3"/>
    <w:rsid w:val="1EBAB7B1"/>
    <w:rsid w:val="1EE8E9FB"/>
    <w:rsid w:val="1EF4CA16"/>
    <w:rsid w:val="1F7010F7"/>
    <w:rsid w:val="1FC89D18"/>
    <w:rsid w:val="2080888F"/>
    <w:rsid w:val="215761D7"/>
    <w:rsid w:val="22B35A11"/>
    <w:rsid w:val="22BA63C3"/>
    <w:rsid w:val="230304D7"/>
    <w:rsid w:val="2543C714"/>
    <w:rsid w:val="25C2F1E3"/>
    <w:rsid w:val="25DC0478"/>
    <w:rsid w:val="26836617"/>
    <w:rsid w:val="26BFDCC8"/>
    <w:rsid w:val="27F6E0D4"/>
    <w:rsid w:val="2894BDF3"/>
    <w:rsid w:val="28D4D0F6"/>
    <w:rsid w:val="28DE605D"/>
    <w:rsid w:val="28EDDC99"/>
    <w:rsid w:val="2B633004"/>
    <w:rsid w:val="2D52BDF6"/>
    <w:rsid w:val="2D8CAA6E"/>
    <w:rsid w:val="2DE3AA15"/>
    <w:rsid w:val="2DFD11E1"/>
    <w:rsid w:val="2E110B05"/>
    <w:rsid w:val="2E430A9A"/>
    <w:rsid w:val="2E8EBA79"/>
    <w:rsid w:val="2FC7145F"/>
    <w:rsid w:val="30118110"/>
    <w:rsid w:val="30D6457E"/>
    <w:rsid w:val="32490349"/>
    <w:rsid w:val="3279938E"/>
    <w:rsid w:val="3342E71F"/>
    <w:rsid w:val="3433C611"/>
    <w:rsid w:val="34809BCC"/>
    <w:rsid w:val="34895102"/>
    <w:rsid w:val="34AD13E9"/>
    <w:rsid w:val="353AF39B"/>
    <w:rsid w:val="3608FE52"/>
    <w:rsid w:val="361224AF"/>
    <w:rsid w:val="361AB795"/>
    <w:rsid w:val="361EFE86"/>
    <w:rsid w:val="37199773"/>
    <w:rsid w:val="37696550"/>
    <w:rsid w:val="37E708B4"/>
    <w:rsid w:val="37EF4B36"/>
    <w:rsid w:val="3875FD21"/>
    <w:rsid w:val="388BE7A9"/>
    <w:rsid w:val="39525857"/>
    <w:rsid w:val="3971946A"/>
    <w:rsid w:val="39831AD0"/>
    <w:rsid w:val="39A010F5"/>
    <w:rsid w:val="3A22AFAD"/>
    <w:rsid w:val="3A449C5E"/>
    <w:rsid w:val="3A76BC8B"/>
    <w:rsid w:val="3A798034"/>
    <w:rsid w:val="3ADEF0FA"/>
    <w:rsid w:val="3B64C666"/>
    <w:rsid w:val="3C42572A"/>
    <w:rsid w:val="3C92953C"/>
    <w:rsid w:val="3D1677C0"/>
    <w:rsid w:val="3D532679"/>
    <w:rsid w:val="3D61DE7A"/>
    <w:rsid w:val="3E6B0B4B"/>
    <w:rsid w:val="3EADC665"/>
    <w:rsid w:val="3F4940AC"/>
    <w:rsid w:val="3FB620C3"/>
    <w:rsid w:val="408F380D"/>
    <w:rsid w:val="40E38983"/>
    <w:rsid w:val="41BB6EC8"/>
    <w:rsid w:val="42C0F4AA"/>
    <w:rsid w:val="43589CD3"/>
    <w:rsid w:val="438C68E8"/>
    <w:rsid w:val="4399FDD3"/>
    <w:rsid w:val="43D9A8BD"/>
    <w:rsid w:val="445A55E1"/>
    <w:rsid w:val="44F59DDC"/>
    <w:rsid w:val="4550975E"/>
    <w:rsid w:val="458D14E2"/>
    <w:rsid w:val="45C232C1"/>
    <w:rsid w:val="465C8007"/>
    <w:rsid w:val="471A5037"/>
    <w:rsid w:val="47261824"/>
    <w:rsid w:val="47271443"/>
    <w:rsid w:val="4985E5E0"/>
    <w:rsid w:val="4A2C0BB3"/>
    <w:rsid w:val="4A7EF4CC"/>
    <w:rsid w:val="4AEA9883"/>
    <w:rsid w:val="4B7BE7A3"/>
    <w:rsid w:val="4BAA0FB0"/>
    <w:rsid w:val="4C4A9BA1"/>
    <w:rsid w:val="4D32641C"/>
    <w:rsid w:val="4D722A5E"/>
    <w:rsid w:val="4D7AA287"/>
    <w:rsid w:val="4D7D2D6A"/>
    <w:rsid w:val="4D9655C7"/>
    <w:rsid w:val="4E5E9223"/>
    <w:rsid w:val="4E7C7450"/>
    <w:rsid w:val="4E9DA2E2"/>
    <w:rsid w:val="4F701B4D"/>
    <w:rsid w:val="4F737836"/>
    <w:rsid w:val="4FEB53CA"/>
    <w:rsid w:val="4FF096A9"/>
    <w:rsid w:val="4FFDFFCC"/>
    <w:rsid w:val="501CA90F"/>
    <w:rsid w:val="5024ECFC"/>
    <w:rsid w:val="50876C82"/>
    <w:rsid w:val="51907FE4"/>
    <w:rsid w:val="51EA602E"/>
    <w:rsid w:val="52AC92CA"/>
    <w:rsid w:val="53CA6248"/>
    <w:rsid w:val="54EAB8C2"/>
    <w:rsid w:val="554749EA"/>
    <w:rsid w:val="556BF0BF"/>
    <w:rsid w:val="557743AF"/>
    <w:rsid w:val="56280B49"/>
    <w:rsid w:val="56942E80"/>
    <w:rsid w:val="56D27805"/>
    <w:rsid w:val="5700F7F2"/>
    <w:rsid w:val="5748CABC"/>
    <w:rsid w:val="5828CC87"/>
    <w:rsid w:val="585E7453"/>
    <w:rsid w:val="58713F78"/>
    <w:rsid w:val="58D70A46"/>
    <w:rsid w:val="58FF982D"/>
    <w:rsid w:val="5982696C"/>
    <w:rsid w:val="59DBA858"/>
    <w:rsid w:val="5A7BF022"/>
    <w:rsid w:val="5B37622A"/>
    <w:rsid w:val="5B46723A"/>
    <w:rsid w:val="5B692D12"/>
    <w:rsid w:val="5B86779E"/>
    <w:rsid w:val="5BB74CAC"/>
    <w:rsid w:val="5C12EDEB"/>
    <w:rsid w:val="5C134442"/>
    <w:rsid w:val="5C4F50B3"/>
    <w:rsid w:val="5CA9303D"/>
    <w:rsid w:val="5D1912D3"/>
    <w:rsid w:val="5D543681"/>
    <w:rsid w:val="5DFC56CE"/>
    <w:rsid w:val="5ECB2CF4"/>
    <w:rsid w:val="5F607D15"/>
    <w:rsid w:val="6024B588"/>
    <w:rsid w:val="606CBBF2"/>
    <w:rsid w:val="607D69CE"/>
    <w:rsid w:val="6129E268"/>
    <w:rsid w:val="61D22662"/>
    <w:rsid w:val="629AE4D4"/>
    <w:rsid w:val="62A98E37"/>
    <w:rsid w:val="62B40E58"/>
    <w:rsid w:val="633694F5"/>
    <w:rsid w:val="6366BA7A"/>
    <w:rsid w:val="647872C3"/>
    <w:rsid w:val="64A0A013"/>
    <w:rsid w:val="65493024"/>
    <w:rsid w:val="662870A8"/>
    <w:rsid w:val="665FE826"/>
    <w:rsid w:val="67051462"/>
    <w:rsid w:val="67EFF681"/>
    <w:rsid w:val="683F970C"/>
    <w:rsid w:val="684FBFE0"/>
    <w:rsid w:val="690E7067"/>
    <w:rsid w:val="6910EA8A"/>
    <w:rsid w:val="695CECED"/>
    <w:rsid w:val="699C6F3D"/>
    <w:rsid w:val="6B75F4E3"/>
    <w:rsid w:val="6BDB9397"/>
    <w:rsid w:val="6C3F540D"/>
    <w:rsid w:val="6C4829E4"/>
    <w:rsid w:val="6C68D80D"/>
    <w:rsid w:val="6C80FC88"/>
    <w:rsid w:val="6EB48EE2"/>
    <w:rsid w:val="6F330E69"/>
    <w:rsid w:val="6F8A4D7A"/>
    <w:rsid w:val="6FF0FEB8"/>
    <w:rsid w:val="70C75BEB"/>
    <w:rsid w:val="71991E1E"/>
    <w:rsid w:val="7221A1EA"/>
    <w:rsid w:val="72BCE791"/>
    <w:rsid w:val="731C3DB6"/>
    <w:rsid w:val="741A0A12"/>
    <w:rsid w:val="74393EE3"/>
    <w:rsid w:val="7466F91F"/>
    <w:rsid w:val="74BEF14D"/>
    <w:rsid w:val="7569C682"/>
    <w:rsid w:val="757E15AC"/>
    <w:rsid w:val="75A94F47"/>
    <w:rsid w:val="7679FB44"/>
    <w:rsid w:val="767AD89F"/>
    <w:rsid w:val="76B2085C"/>
    <w:rsid w:val="76C904AF"/>
    <w:rsid w:val="77BE9F99"/>
    <w:rsid w:val="782881B1"/>
    <w:rsid w:val="796D8511"/>
    <w:rsid w:val="7989AD9C"/>
    <w:rsid w:val="79F7A65C"/>
    <w:rsid w:val="7A18843E"/>
    <w:rsid w:val="7A45A3F1"/>
    <w:rsid w:val="7A5E0C2C"/>
    <w:rsid w:val="7A726D85"/>
    <w:rsid w:val="7B2C85AA"/>
    <w:rsid w:val="7B8CC3FA"/>
    <w:rsid w:val="7C06D194"/>
    <w:rsid w:val="7D1F78E0"/>
    <w:rsid w:val="7D3A5FCB"/>
    <w:rsid w:val="7D6D4C85"/>
    <w:rsid w:val="7E0A419A"/>
    <w:rsid w:val="7E8A0FA9"/>
    <w:rsid w:val="7EA220E4"/>
    <w:rsid w:val="7EFE1521"/>
    <w:rsid w:val="7F32BA6B"/>
    <w:rsid w:val="7F4E91B3"/>
    <w:rsid w:val="7FBF716D"/>
    <w:rsid w:val="7FCFE49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53B33F"/>
  <w15:chartTrackingRefBased/>
  <w15:docId w15:val="{C2ACBCB2-59E7-407C-9878-5E3DD7F0D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445A55E1"/>
    <w:rPr>
      <w:rFonts w:ascii="Times New Roman" w:hAnsi="Times New Roman" w:cs="Times New Roman"/>
      <w:sz w:val="24"/>
      <w:szCs w:val="24"/>
    </w:rPr>
  </w:style>
  <w:style w:type="paragraph" w:styleId="Heading1">
    <w:name w:val="heading 1"/>
    <w:basedOn w:val="Normal"/>
    <w:next w:val="Normal"/>
    <w:link w:val="Heading1Char"/>
    <w:uiPriority w:val="9"/>
    <w:qFormat/>
    <w:rsid w:val="445A55E1"/>
    <w:pPr>
      <w:outlineLvl w:val="0"/>
    </w:pPr>
    <w:rPr>
      <w:b/>
      <w:bCs/>
      <w:color w:val="333333"/>
    </w:rPr>
  </w:style>
  <w:style w:type="paragraph" w:styleId="Heading2">
    <w:name w:val="heading 2"/>
    <w:basedOn w:val="Normal"/>
    <w:next w:val="Normal"/>
    <w:link w:val="Heading2Char"/>
    <w:uiPriority w:val="9"/>
    <w:unhideWhenUsed/>
    <w:qFormat/>
    <w:rsid w:val="445A55E1"/>
    <w:pPr>
      <w:spacing w:after="0"/>
      <w:outlineLvl w:val="1"/>
    </w:pPr>
    <w:rPr>
      <w:color w:val="333333"/>
    </w:rPr>
  </w:style>
  <w:style w:type="paragraph" w:styleId="Heading3">
    <w:name w:val="heading 3"/>
    <w:basedOn w:val="Normal"/>
    <w:next w:val="Normal"/>
    <w:link w:val="Heading3Char"/>
    <w:uiPriority w:val="9"/>
    <w:unhideWhenUsed/>
    <w:qFormat/>
    <w:rsid w:val="445A55E1"/>
    <w:pPr>
      <w:outlineLvl w:val="2"/>
    </w:pPr>
    <w:rPr>
      <w:i/>
      <w:iCs/>
      <w:color w:val="333333"/>
    </w:rPr>
  </w:style>
  <w:style w:type="paragraph" w:styleId="Heading4">
    <w:name w:val="heading 4"/>
    <w:basedOn w:val="Normal"/>
    <w:next w:val="Normal"/>
    <w:link w:val="Heading4Char"/>
    <w:uiPriority w:val="9"/>
    <w:unhideWhenUsed/>
    <w:qFormat/>
    <w:rsid w:val="445A55E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445A55E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445A55E1"/>
    <w:pPr>
      <w:keepNext/>
      <w:keepLines/>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445A55E1"/>
    <w:pPr>
      <w:keepNext/>
      <w:keepLines/>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445A55E1"/>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445A55E1"/>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uiPriority w:val="1"/>
    <w:rsid w:val="445A55E1"/>
    <w:pPr>
      <w:spacing w:beforeAutospacing="1" w:afterAutospacing="1"/>
    </w:pPr>
    <w:rPr>
      <w:rFonts w:eastAsia="Times New Roman"/>
    </w:rPr>
  </w:style>
  <w:style w:type="character" w:customStyle="1" w:styleId="normaltextrun">
    <w:name w:val="normaltextrun"/>
    <w:basedOn w:val="DefaultParagraphFont"/>
    <w:rsid w:val="00544FFA"/>
  </w:style>
  <w:style w:type="character" w:customStyle="1" w:styleId="eop">
    <w:name w:val="eop"/>
    <w:basedOn w:val="DefaultParagraphFont"/>
    <w:rsid w:val="00544FFA"/>
  </w:style>
  <w:style w:type="character" w:styleId="CommentReference">
    <w:name w:val="annotation reference"/>
    <w:basedOn w:val="DefaultParagraphFont"/>
    <w:uiPriority w:val="99"/>
    <w:semiHidden/>
    <w:unhideWhenUsed/>
    <w:rsid w:val="00C505EB"/>
    <w:rPr>
      <w:sz w:val="16"/>
      <w:szCs w:val="16"/>
    </w:rPr>
  </w:style>
  <w:style w:type="paragraph" w:styleId="CommentText">
    <w:name w:val="annotation text"/>
    <w:basedOn w:val="Normal"/>
    <w:link w:val="CommentTextChar"/>
    <w:uiPriority w:val="99"/>
    <w:unhideWhenUsed/>
    <w:rsid w:val="445A55E1"/>
    <w:rPr>
      <w:sz w:val="20"/>
      <w:szCs w:val="20"/>
    </w:rPr>
  </w:style>
  <w:style w:type="character" w:customStyle="1" w:styleId="CommentTextChar">
    <w:name w:val="Comment Text Char"/>
    <w:basedOn w:val="DefaultParagraphFont"/>
    <w:link w:val="CommentText"/>
    <w:uiPriority w:val="99"/>
    <w:rsid w:val="445A55E1"/>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445A55E1"/>
    <w:rPr>
      <w:b/>
      <w:bCs/>
    </w:rPr>
  </w:style>
  <w:style w:type="character" w:customStyle="1" w:styleId="CommentSubjectChar">
    <w:name w:val="Comment Subject Char"/>
    <w:basedOn w:val="CommentTextChar"/>
    <w:link w:val="CommentSubject"/>
    <w:uiPriority w:val="99"/>
    <w:semiHidden/>
    <w:rsid w:val="445A55E1"/>
    <w:rPr>
      <w:rFonts w:ascii="Times New Roman" w:hAnsi="Times New Roman" w:cs="Times New Roman"/>
      <w:b/>
      <w:bCs/>
      <w:sz w:val="20"/>
      <w:szCs w:val="20"/>
    </w:rPr>
  </w:style>
  <w:style w:type="character" w:styleId="Hyperlink">
    <w:name w:val="Hyperlink"/>
    <w:basedOn w:val="DefaultParagraphFont"/>
    <w:uiPriority w:val="99"/>
    <w:unhideWhenUsed/>
    <w:rsid w:val="00C505EB"/>
    <w:rPr>
      <w:color w:val="0563C1" w:themeColor="hyperlink"/>
      <w:u w:val="single"/>
    </w:rPr>
  </w:style>
  <w:style w:type="character" w:styleId="UnresolvedMention">
    <w:name w:val="Unresolved Mention"/>
    <w:basedOn w:val="DefaultParagraphFont"/>
    <w:uiPriority w:val="99"/>
    <w:semiHidden/>
    <w:unhideWhenUsed/>
    <w:rsid w:val="00C505EB"/>
    <w:rPr>
      <w:color w:val="605E5C"/>
      <w:shd w:val="clear" w:color="auto" w:fill="E1DFDD"/>
    </w:rPr>
  </w:style>
  <w:style w:type="character" w:styleId="FollowedHyperlink">
    <w:name w:val="FollowedHyperlink"/>
    <w:basedOn w:val="DefaultParagraphFont"/>
    <w:uiPriority w:val="99"/>
    <w:semiHidden/>
    <w:unhideWhenUsed/>
    <w:rsid w:val="00192438"/>
    <w:rPr>
      <w:color w:val="954F72" w:themeColor="followedHyperlink"/>
      <w:u w:val="single"/>
    </w:rPr>
  </w:style>
  <w:style w:type="paragraph" w:styleId="Revision">
    <w:name w:val="Revision"/>
    <w:hidden/>
    <w:uiPriority w:val="99"/>
    <w:semiHidden/>
    <w:rsid w:val="00B73C0B"/>
    <w:pPr>
      <w:spacing w:after="0" w:line="240" w:lineRule="auto"/>
    </w:pPr>
  </w:style>
  <w:style w:type="paragraph" w:styleId="NormalWeb">
    <w:name w:val="Normal (Web)"/>
    <w:basedOn w:val="Normal"/>
    <w:uiPriority w:val="99"/>
    <w:unhideWhenUsed/>
    <w:rsid w:val="445A55E1"/>
    <w:pPr>
      <w:spacing w:beforeAutospacing="1" w:afterAutospacing="1"/>
    </w:pPr>
    <w:rPr>
      <w:rFonts w:eastAsia="Times New Roman"/>
    </w:rPr>
  </w:style>
  <w:style w:type="paragraph" w:styleId="z-TopofForm">
    <w:name w:val="HTML Top of Form"/>
    <w:basedOn w:val="Normal"/>
    <w:next w:val="Normal"/>
    <w:link w:val="z-TopofFormChar"/>
    <w:uiPriority w:val="99"/>
    <w:semiHidden/>
    <w:unhideWhenUsed/>
    <w:rsid w:val="445A55E1"/>
    <w:pPr>
      <w:spacing w:after="0"/>
      <w:jc w:val="center"/>
    </w:pPr>
    <w:rPr>
      <w:rFonts w:ascii="Arial" w:eastAsia="Times New Roman" w:hAnsi="Arial" w:cs="Arial"/>
      <w:sz w:val="16"/>
      <w:szCs w:val="16"/>
    </w:rPr>
  </w:style>
  <w:style w:type="character" w:customStyle="1" w:styleId="z-TopofFormChar">
    <w:name w:val="z-Top of Form Char"/>
    <w:basedOn w:val="DefaultParagraphFont"/>
    <w:link w:val="z-TopofForm"/>
    <w:uiPriority w:val="99"/>
    <w:semiHidden/>
    <w:rsid w:val="445A55E1"/>
    <w:rPr>
      <w:rFonts w:ascii="Arial" w:eastAsia="Times New Roman" w:hAnsi="Arial" w:cs="Arial"/>
      <w:sz w:val="16"/>
      <w:szCs w:val="16"/>
    </w:rPr>
  </w:style>
  <w:style w:type="paragraph" w:styleId="HTMLPreformatted">
    <w:name w:val="HTML Preformatted"/>
    <w:basedOn w:val="Normal"/>
    <w:link w:val="HTMLPreformattedChar"/>
    <w:uiPriority w:val="99"/>
    <w:unhideWhenUsed/>
    <w:rsid w:val="445A5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445A55E1"/>
    <w:rPr>
      <w:rFonts w:ascii="Courier New" w:eastAsia="Times New Roman" w:hAnsi="Courier New" w:cs="Courier New"/>
      <w:sz w:val="20"/>
      <w:szCs w:val="20"/>
    </w:rPr>
  </w:style>
  <w:style w:type="character" w:customStyle="1" w:styleId="gnd-iwgdo3b">
    <w:name w:val="gnd-iwgdo3b"/>
    <w:basedOn w:val="DefaultParagraphFont"/>
    <w:rsid w:val="00765EDD"/>
  </w:style>
  <w:style w:type="character" w:customStyle="1" w:styleId="gnd-iwgdn2b">
    <w:name w:val="gnd-iwgdn2b"/>
    <w:basedOn w:val="DefaultParagraphFont"/>
    <w:rsid w:val="00765EDD"/>
  </w:style>
  <w:style w:type="character" w:customStyle="1" w:styleId="gnd-iwgdh3b">
    <w:name w:val="gnd-iwgdh3b"/>
    <w:basedOn w:val="DefaultParagraphFont"/>
    <w:rsid w:val="00765EDD"/>
  </w:style>
  <w:style w:type="table" w:styleId="TableGrid">
    <w:name w:val="Table Grid"/>
    <w:basedOn w:val="TableNormal"/>
    <w:uiPriority w:val="39"/>
    <w:rsid w:val="003B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445A55E1"/>
    <w:pPr>
      <w:ind w:left="720"/>
      <w:contextualSpacing/>
    </w:pPr>
  </w:style>
  <w:style w:type="paragraph" w:styleId="Title">
    <w:name w:val="Title"/>
    <w:basedOn w:val="Normal"/>
    <w:next w:val="Normal"/>
    <w:link w:val="TitleChar"/>
    <w:uiPriority w:val="10"/>
    <w:qFormat/>
    <w:rsid w:val="445A55E1"/>
    <w:pPr>
      <w:spacing w:after="0"/>
      <w:contextualSpacing/>
    </w:pPr>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445A55E1"/>
    <w:rPr>
      <w:rFonts w:asciiTheme="minorHAnsi" w:eastAsiaTheme="minorEastAsia" w:hAnsiTheme="minorHAnsi" w:cstheme="minorBidi"/>
      <w:color w:val="5A5A5A"/>
    </w:rPr>
  </w:style>
  <w:style w:type="paragraph" w:styleId="Quote">
    <w:name w:val="Quote"/>
    <w:basedOn w:val="Normal"/>
    <w:next w:val="Normal"/>
    <w:link w:val="QuoteChar"/>
    <w:uiPriority w:val="29"/>
    <w:qFormat/>
    <w:rsid w:val="445A55E1"/>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445A55E1"/>
    <w:pPr>
      <w:spacing w:before="360" w:after="360"/>
      <w:ind w:left="864" w:right="864"/>
      <w:jc w:val="center"/>
    </w:pPr>
    <w:rPr>
      <w:i/>
      <w:iCs/>
      <w:color w:val="4472C4" w:themeColor="accent1"/>
    </w:rPr>
  </w:style>
  <w:style w:type="character" w:customStyle="1" w:styleId="Heading1Char">
    <w:name w:val="Heading 1 Char"/>
    <w:basedOn w:val="DefaultParagraphFont"/>
    <w:link w:val="Heading1"/>
    <w:uiPriority w:val="9"/>
    <w:rsid w:val="445A55E1"/>
    <w:rPr>
      <w:rFonts w:ascii="Times New Roman" w:hAnsi="Times New Roman" w:cs="Times New Roman"/>
      <w:b/>
      <w:bCs/>
      <w:color w:val="333333"/>
      <w:sz w:val="24"/>
      <w:szCs w:val="24"/>
    </w:rPr>
  </w:style>
  <w:style w:type="character" w:customStyle="1" w:styleId="Heading2Char">
    <w:name w:val="Heading 2 Char"/>
    <w:basedOn w:val="DefaultParagraphFont"/>
    <w:link w:val="Heading2"/>
    <w:uiPriority w:val="9"/>
    <w:rsid w:val="445A55E1"/>
    <w:rPr>
      <w:rFonts w:ascii="Times New Roman" w:hAnsi="Times New Roman" w:cs="Times New Roman"/>
      <w:color w:val="333333"/>
      <w:sz w:val="24"/>
      <w:szCs w:val="24"/>
    </w:rPr>
  </w:style>
  <w:style w:type="character" w:customStyle="1" w:styleId="Heading3Char">
    <w:name w:val="Heading 3 Char"/>
    <w:basedOn w:val="DefaultParagraphFont"/>
    <w:link w:val="Heading3"/>
    <w:uiPriority w:val="9"/>
    <w:rsid w:val="445A55E1"/>
    <w:rPr>
      <w:rFonts w:ascii="Times New Roman" w:hAnsi="Times New Roman" w:cs="Times New Roman"/>
      <w:i/>
      <w:iCs/>
      <w:color w:val="333333"/>
      <w:sz w:val="24"/>
      <w:szCs w:val="24"/>
    </w:rPr>
  </w:style>
  <w:style w:type="character" w:customStyle="1" w:styleId="Heading4Char">
    <w:name w:val="Heading 4 Char"/>
    <w:basedOn w:val="DefaultParagraphFont"/>
    <w:link w:val="Heading4"/>
    <w:uiPriority w:val="9"/>
    <w:rsid w:val="445A55E1"/>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rsid w:val="445A55E1"/>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rsid w:val="445A55E1"/>
    <w:rPr>
      <w:rFonts w:asciiTheme="majorHAnsi" w:eastAsiaTheme="majorEastAsia" w:hAnsiTheme="majorHAnsi" w:cstheme="majorBidi"/>
      <w:color w:val="1F3763"/>
      <w:sz w:val="24"/>
      <w:szCs w:val="24"/>
    </w:rPr>
  </w:style>
  <w:style w:type="character" w:customStyle="1" w:styleId="Heading7Char">
    <w:name w:val="Heading 7 Char"/>
    <w:basedOn w:val="DefaultParagraphFont"/>
    <w:link w:val="Heading7"/>
    <w:uiPriority w:val="9"/>
    <w:rsid w:val="445A55E1"/>
    <w:rPr>
      <w:rFonts w:asciiTheme="majorHAnsi" w:eastAsiaTheme="majorEastAsia" w:hAnsiTheme="majorHAnsi" w:cstheme="majorBidi"/>
      <w:i/>
      <w:iCs/>
      <w:color w:val="1F3763"/>
      <w:sz w:val="24"/>
      <w:szCs w:val="24"/>
    </w:rPr>
  </w:style>
  <w:style w:type="character" w:customStyle="1" w:styleId="Heading8Char">
    <w:name w:val="Heading 8 Char"/>
    <w:basedOn w:val="DefaultParagraphFont"/>
    <w:link w:val="Heading8"/>
    <w:uiPriority w:val="9"/>
    <w:rsid w:val="445A55E1"/>
    <w:rPr>
      <w:rFonts w:asciiTheme="majorHAnsi" w:eastAsiaTheme="majorEastAsia" w:hAnsiTheme="majorHAnsi" w:cstheme="majorBidi"/>
      <w:color w:val="272727"/>
      <w:sz w:val="21"/>
      <w:szCs w:val="21"/>
    </w:rPr>
  </w:style>
  <w:style w:type="character" w:customStyle="1" w:styleId="Heading9Char">
    <w:name w:val="Heading 9 Char"/>
    <w:basedOn w:val="DefaultParagraphFont"/>
    <w:link w:val="Heading9"/>
    <w:uiPriority w:val="9"/>
    <w:rsid w:val="445A55E1"/>
    <w:rPr>
      <w:rFonts w:asciiTheme="majorHAnsi" w:eastAsiaTheme="majorEastAsia" w:hAnsiTheme="majorHAnsi" w:cstheme="majorBidi"/>
      <w:i/>
      <w:iCs/>
      <w:color w:val="272727"/>
      <w:sz w:val="21"/>
      <w:szCs w:val="21"/>
    </w:rPr>
  </w:style>
  <w:style w:type="character" w:customStyle="1" w:styleId="TitleChar">
    <w:name w:val="Title Char"/>
    <w:basedOn w:val="DefaultParagraphFont"/>
    <w:link w:val="Title"/>
    <w:uiPriority w:val="10"/>
    <w:rsid w:val="445A55E1"/>
    <w:rPr>
      <w:rFonts w:asciiTheme="majorHAnsi" w:eastAsiaTheme="majorEastAsia" w:hAnsiTheme="majorHAnsi" w:cstheme="majorBidi"/>
      <w:sz w:val="56"/>
      <w:szCs w:val="56"/>
    </w:rPr>
  </w:style>
  <w:style w:type="character" w:customStyle="1" w:styleId="SubtitleChar">
    <w:name w:val="Subtitle Char"/>
    <w:basedOn w:val="DefaultParagraphFont"/>
    <w:link w:val="Subtitle"/>
    <w:uiPriority w:val="11"/>
    <w:rsid w:val="445A55E1"/>
    <w:rPr>
      <w:rFonts w:asciiTheme="minorHAnsi" w:eastAsiaTheme="minorEastAsia" w:hAnsiTheme="minorHAnsi" w:cstheme="minorBidi"/>
      <w:color w:val="5A5A5A"/>
      <w:sz w:val="24"/>
      <w:szCs w:val="24"/>
    </w:rPr>
  </w:style>
  <w:style w:type="character" w:customStyle="1" w:styleId="QuoteChar">
    <w:name w:val="Quote Char"/>
    <w:basedOn w:val="DefaultParagraphFont"/>
    <w:link w:val="Quote"/>
    <w:uiPriority w:val="29"/>
    <w:rsid w:val="445A55E1"/>
    <w:rPr>
      <w:rFonts w:ascii="Times New Roman" w:hAnsi="Times New Roman" w:cs="Times New Roman"/>
      <w:i/>
      <w:iCs/>
      <w:color w:val="404040" w:themeColor="text1" w:themeTint="BF"/>
      <w:sz w:val="24"/>
      <w:szCs w:val="24"/>
    </w:rPr>
  </w:style>
  <w:style w:type="character" w:customStyle="1" w:styleId="IntenseQuoteChar">
    <w:name w:val="Intense Quote Char"/>
    <w:basedOn w:val="DefaultParagraphFont"/>
    <w:link w:val="IntenseQuote"/>
    <w:uiPriority w:val="30"/>
    <w:rsid w:val="445A55E1"/>
    <w:rPr>
      <w:rFonts w:ascii="Times New Roman" w:hAnsi="Times New Roman" w:cs="Times New Roman"/>
      <w:i/>
      <w:iCs/>
      <w:color w:val="4472C4" w:themeColor="accent1"/>
      <w:sz w:val="24"/>
      <w:szCs w:val="24"/>
    </w:rPr>
  </w:style>
  <w:style w:type="paragraph" w:styleId="TOC1">
    <w:name w:val="toc 1"/>
    <w:basedOn w:val="Normal"/>
    <w:next w:val="Normal"/>
    <w:uiPriority w:val="39"/>
    <w:unhideWhenUsed/>
    <w:rsid w:val="445A55E1"/>
    <w:pPr>
      <w:spacing w:after="100"/>
    </w:pPr>
  </w:style>
  <w:style w:type="paragraph" w:styleId="TOC2">
    <w:name w:val="toc 2"/>
    <w:basedOn w:val="Normal"/>
    <w:next w:val="Normal"/>
    <w:uiPriority w:val="39"/>
    <w:unhideWhenUsed/>
    <w:rsid w:val="445A55E1"/>
    <w:pPr>
      <w:spacing w:after="100"/>
      <w:ind w:left="220"/>
    </w:pPr>
  </w:style>
  <w:style w:type="paragraph" w:styleId="TOC3">
    <w:name w:val="toc 3"/>
    <w:basedOn w:val="Normal"/>
    <w:next w:val="Normal"/>
    <w:uiPriority w:val="39"/>
    <w:unhideWhenUsed/>
    <w:rsid w:val="445A55E1"/>
    <w:pPr>
      <w:spacing w:after="100"/>
      <w:ind w:left="440"/>
    </w:pPr>
  </w:style>
  <w:style w:type="paragraph" w:styleId="TOC4">
    <w:name w:val="toc 4"/>
    <w:basedOn w:val="Normal"/>
    <w:next w:val="Normal"/>
    <w:uiPriority w:val="39"/>
    <w:unhideWhenUsed/>
    <w:rsid w:val="445A55E1"/>
    <w:pPr>
      <w:spacing w:after="100"/>
      <w:ind w:left="660"/>
    </w:pPr>
  </w:style>
  <w:style w:type="paragraph" w:styleId="TOC5">
    <w:name w:val="toc 5"/>
    <w:basedOn w:val="Normal"/>
    <w:next w:val="Normal"/>
    <w:uiPriority w:val="39"/>
    <w:unhideWhenUsed/>
    <w:rsid w:val="445A55E1"/>
    <w:pPr>
      <w:spacing w:after="100"/>
      <w:ind w:left="880"/>
    </w:pPr>
  </w:style>
  <w:style w:type="paragraph" w:styleId="TOC6">
    <w:name w:val="toc 6"/>
    <w:basedOn w:val="Normal"/>
    <w:next w:val="Normal"/>
    <w:uiPriority w:val="39"/>
    <w:unhideWhenUsed/>
    <w:rsid w:val="445A55E1"/>
    <w:pPr>
      <w:spacing w:after="100"/>
      <w:ind w:left="1100"/>
    </w:pPr>
  </w:style>
  <w:style w:type="paragraph" w:styleId="TOC7">
    <w:name w:val="toc 7"/>
    <w:basedOn w:val="Normal"/>
    <w:next w:val="Normal"/>
    <w:uiPriority w:val="39"/>
    <w:unhideWhenUsed/>
    <w:rsid w:val="445A55E1"/>
    <w:pPr>
      <w:spacing w:after="100"/>
      <w:ind w:left="1320"/>
    </w:pPr>
  </w:style>
  <w:style w:type="paragraph" w:styleId="TOC8">
    <w:name w:val="toc 8"/>
    <w:basedOn w:val="Normal"/>
    <w:next w:val="Normal"/>
    <w:uiPriority w:val="39"/>
    <w:unhideWhenUsed/>
    <w:rsid w:val="445A55E1"/>
    <w:pPr>
      <w:spacing w:after="100"/>
      <w:ind w:left="1540"/>
    </w:pPr>
  </w:style>
  <w:style w:type="paragraph" w:styleId="TOC9">
    <w:name w:val="toc 9"/>
    <w:basedOn w:val="Normal"/>
    <w:next w:val="Normal"/>
    <w:uiPriority w:val="39"/>
    <w:unhideWhenUsed/>
    <w:rsid w:val="445A55E1"/>
    <w:pPr>
      <w:spacing w:after="100"/>
      <w:ind w:left="1760"/>
    </w:pPr>
  </w:style>
  <w:style w:type="paragraph" w:styleId="EndnoteText">
    <w:name w:val="endnote text"/>
    <w:basedOn w:val="Normal"/>
    <w:link w:val="EndnoteTextChar"/>
    <w:uiPriority w:val="99"/>
    <w:semiHidden/>
    <w:unhideWhenUsed/>
    <w:rsid w:val="445A55E1"/>
    <w:pPr>
      <w:spacing w:after="0"/>
    </w:pPr>
    <w:rPr>
      <w:sz w:val="20"/>
      <w:szCs w:val="20"/>
    </w:rPr>
  </w:style>
  <w:style w:type="character" w:customStyle="1" w:styleId="EndnoteTextChar">
    <w:name w:val="Endnote Text Char"/>
    <w:basedOn w:val="DefaultParagraphFont"/>
    <w:link w:val="EndnoteText"/>
    <w:uiPriority w:val="99"/>
    <w:semiHidden/>
    <w:rsid w:val="445A55E1"/>
    <w:rPr>
      <w:rFonts w:ascii="Times New Roman" w:hAnsi="Times New Roman" w:cs="Times New Roman"/>
      <w:sz w:val="20"/>
      <w:szCs w:val="20"/>
    </w:rPr>
  </w:style>
  <w:style w:type="paragraph" w:styleId="Footer">
    <w:name w:val="footer"/>
    <w:basedOn w:val="Normal"/>
    <w:link w:val="FooterChar"/>
    <w:uiPriority w:val="99"/>
    <w:unhideWhenUsed/>
    <w:rsid w:val="445A55E1"/>
    <w:pPr>
      <w:tabs>
        <w:tab w:val="center" w:pos="4680"/>
        <w:tab w:val="right" w:pos="9360"/>
      </w:tabs>
      <w:spacing w:after="0"/>
    </w:pPr>
  </w:style>
  <w:style w:type="character" w:customStyle="1" w:styleId="FooterChar">
    <w:name w:val="Footer Char"/>
    <w:basedOn w:val="DefaultParagraphFont"/>
    <w:link w:val="Footer"/>
    <w:uiPriority w:val="99"/>
    <w:rsid w:val="445A55E1"/>
    <w:rPr>
      <w:rFonts w:ascii="Times New Roman" w:hAnsi="Times New Roman" w:cs="Times New Roman"/>
      <w:sz w:val="24"/>
      <w:szCs w:val="24"/>
    </w:rPr>
  </w:style>
  <w:style w:type="paragraph" w:styleId="FootnoteText">
    <w:name w:val="footnote text"/>
    <w:basedOn w:val="Normal"/>
    <w:link w:val="FootnoteTextChar"/>
    <w:uiPriority w:val="99"/>
    <w:semiHidden/>
    <w:unhideWhenUsed/>
    <w:rsid w:val="445A55E1"/>
    <w:pPr>
      <w:spacing w:after="0"/>
    </w:pPr>
    <w:rPr>
      <w:sz w:val="20"/>
      <w:szCs w:val="20"/>
    </w:rPr>
  </w:style>
  <w:style w:type="character" w:customStyle="1" w:styleId="FootnoteTextChar">
    <w:name w:val="Footnote Text Char"/>
    <w:basedOn w:val="DefaultParagraphFont"/>
    <w:link w:val="FootnoteText"/>
    <w:uiPriority w:val="99"/>
    <w:semiHidden/>
    <w:rsid w:val="445A55E1"/>
    <w:rPr>
      <w:rFonts w:ascii="Times New Roman" w:hAnsi="Times New Roman" w:cs="Times New Roman"/>
      <w:sz w:val="20"/>
      <w:szCs w:val="20"/>
    </w:rPr>
  </w:style>
  <w:style w:type="paragraph" w:styleId="Header">
    <w:name w:val="header"/>
    <w:basedOn w:val="Normal"/>
    <w:link w:val="HeaderChar"/>
    <w:uiPriority w:val="99"/>
    <w:unhideWhenUsed/>
    <w:rsid w:val="445A55E1"/>
    <w:pPr>
      <w:tabs>
        <w:tab w:val="center" w:pos="4680"/>
        <w:tab w:val="right" w:pos="9360"/>
      </w:tabs>
      <w:spacing w:after="0"/>
    </w:pPr>
  </w:style>
  <w:style w:type="character" w:customStyle="1" w:styleId="HeaderChar">
    <w:name w:val="Header Char"/>
    <w:basedOn w:val="DefaultParagraphFont"/>
    <w:link w:val="Header"/>
    <w:uiPriority w:val="99"/>
    <w:rsid w:val="445A55E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970160">
      <w:bodyDiv w:val="1"/>
      <w:marLeft w:val="0"/>
      <w:marRight w:val="0"/>
      <w:marTop w:val="0"/>
      <w:marBottom w:val="0"/>
      <w:divBdr>
        <w:top w:val="none" w:sz="0" w:space="0" w:color="auto"/>
        <w:left w:val="none" w:sz="0" w:space="0" w:color="auto"/>
        <w:bottom w:val="none" w:sz="0" w:space="0" w:color="auto"/>
        <w:right w:val="none" w:sz="0" w:space="0" w:color="auto"/>
      </w:divBdr>
    </w:div>
    <w:div w:id="204488824">
      <w:bodyDiv w:val="1"/>
      <w:marLeft w:val="0"/>
      <w:marRight w:val="0"/>
      <w:marTop w:val="0"/>
      <w:marBottom w:val="0"/>
      <w:divBdr>
        <w:top w:val="none" w:sz="0" w:space="0" w:color="auto"/>
        <w:left w:val="none" w:sz="0" w:space="0" w:color="auto"/>
        <w:bottom w:val="none" w:sz="0" w:space="0" w:color="auto"/>
        <w:right w:val="none" w:sz="0" w:space="0" w:color="auto"/>
      </w:divBdr>
    </w:div>
    <w:div w:id="216163002">
      <w:bodyDiv w:val="1"/>
      <w:marLeft w:val="0"/>
      <w:marRight w:val="0"/>
      <w:marTop w:val="0"/>
      <w:marBottom w:val="0"/>
      <w:divBdr>
        <w:top w:val="none" w:sz="0" w:space="0" w:color="auto"/>
        <w:left w:val="none" w:sz="0" w:space="0" w:color="auto"/>
        <w:bottom w:val="none" w:sz="0" w:space="0" w:color="auto"/>
        <w:right w:val="none" w:sz="0" w:space="0" w:color="auto"/>
      </w:divBdr>
    </w:div>
    <w:div w:id="267852130">
      <w:bodyDiv w:val="1"/>
      <w:marLeft w:val="0"/>
      <w:marRight w:val="0"/>
      <w:marTop w:val="0"/>
      <w:marBottom w:val="0"/>
      <w:divBdr>
        <w:top w:val="none" w:sz="0" w:space="0" w:color="auto"/>
        <w:left w:val="none" w:sz="0" w:space="0" w:color="auto"/>
        <w:bottom w:val="none" w:sz="0" w:space="0" w:color="auto"/>
        <w:right w:val="none" w:sz="0" w:space="0" w:color="auto"/>
      </w:divBdr>
    </w:div>
    <w:div w:id="508956187">
      <w:bodyDiv w:val="1"/>
      <w:marLeft w:val="0"/>
      <w:marRight w:val="0"/>
      <w:marTop w:val="0"/>
      <w:marBottom w:val="0"/>
      <w:divBdr>
        <w:top w:val="none" w:sz="0" w:space="0" w:color="auto"/>
        <w:left w:val="none" w:sz="0" w:space="0" w:color="auto"/>
        <w:bottom w:val="none" w:sz="0" w:space="0" w:color="auto"/>
        <w:right w:val="none" w:sz="0" w:space="0" w:color="auto"/>
      </w:divBdr>
    </w:div>
    <w:div w:id="520629177">
      <w:bodyDiv w:val="1"/>
      <w:marLeft w:val="0"/>
      <w:marRight w:val="0"/>
      <w:marTop w:val="0"/>
      <w:marBottom w:val="0"/>
      <w:divBdr>
        <w:top w:val="none" w:sz="0" w:space="0" w:color="auto"/>
        <w:left w:val="none" w:sz="0" w:space="0" w:color="auto"/>
        <w:bottom w:val="none" w:sz="0" w:space="0" w:color="auto"/>
        <w:right w:val="none" w:sz="0" w:space="0" w:color="auto"/>
      </w:divBdr>
    </w:div>
    <w:div w:id="807086366">
      <w:bodyDiv w:val="1"/>
      <w:marLeft w:val="0"/>
      <w:marRight w:val="0"/>
      <w:marTop w:val="0"/>
      <w:marBottom w:val="0"/>
      <w:divBdr>
        <w:top w:val="none" w:sz="0" w:space="0" w:color="auto"/>
        <w:left w:val="none" w:sz="0" w:space="0" w:color="auto"/>
        <w:bottom w:val="none" w:sz="0" w:space="0" w:color="auto"/>
        <w:right w:val="none" w:sz="0" w:space="0" w:color="auto"/>
      </w:divBdr>
      <w:divsChild>
        <w:div w:id="1951350529">
          <w:marLeft w:val="0"/>
          <w:marRight w:val="0"/>
          <w:marTop w:val="0"/>
          <w:marBottom w:val="0"/>
          <w:divBdr>
            <w:top w:val="none" w:sz="0" w:space="0" w:color="auto"/>
            <w:left w:val="none" w:sz="0" w:space="0" w:color="auto"/>
            <w:bottom w:val="none" w:sz="0" w:space="0" w:color="auto"/>
            <w:right w:val="none" w:sz="0" w:space="0" w:color="auto"/>
          </w:divBdr>
        </w:div>
        <w:div w:id="2118525973">
          <w:marLeft w:val="0"/>
          <w:marRight w:val="0"/>
          <w:marTop w:val="0"/>
          <w:marBottom w:val="0"/>
          <w:divBdr>
            <w:top w:val="single" w:sz="2" w:space="0" w:color="D9D9E3"/>
            <w:left w:val="single" w:sz="2" w:space="0" w:color="D9D9E3"/>
            <w:bottom w:val="single" w:sz="2" w:space="0" w:color="D9D9E3"/>
            <w:right w:val="single" w:sz="2" w:space="0" w:color="D9D9E3"/>
          </w:divBdr>
          <w:divsChild>
            <w:div w:id="776028735">
              <w:marLeft w:val="0"/>
              <w:marRight w:val="0"/>
              <w:marTop w:val="0"/>
              <w:marBottom w:val="0"/>
              <w:divBdr>
                <w:top w:val="single" w:sz="2" w:space="0" w:color="D9D9E3"/>
                <w:left w:val="single" w:sz="2" w:space="0" w:color="D9D9E3"/>
                <w:bottom w:val="single" w:sz="2" w:space="0" w:color="D9D9E3"/>
                <w:right w:val="single" w:sz="2" w:space="0" w:color="D9D9E3"/>
              </w:divBdr>
              <w:divsChild>
                <w:div w:id="2083525177">
                  <w:marLeft w:val="0"/>
                  <w:marRight w:val="0"/>
                  <w:marTop w:val="0"/>
                  <w:marBottom w:val="0"/>
                  <w:divBdr>
                    <w:top w:val="single" w:sz="2" w:space="0" w:color="D9D9E3"/>
                    <w:left w:val="single" w:sz="2" w:space="0" w:color="D9D9E3"/>
                    <w:bottom w:val="single" w:sz="2" w:space="0" w:color="D9D9E3"/>
                    <w:right w:val="single" w:sz="2" w:space="0" w:color="D9D9E3"/>
                  </w:divBdr>
                  <w:divsChild>
                    <w:div w:id="146216421">
                      <w:marLeft w:val="0"/>
                      <w:marRight w:val="0"/>
                      <w:marTop w:val="0"/>
                      <w:marBottom w:val="0"/>
                      <w:divBdr>
                        <w:top w:val="single" w:sz="2" w:space="0" w:color="D9D9E3"/>
                        <w:left w:val="single" w:sz="2" w:space="0" w:color="D9D9E3"/>
                        <w:bottom w:val="single" w:sz="2" w:space="0" w:color="D9D9E3"/>
                        <w:right w:val="single" w:sz="2" w:space="0" w:color="D9D9E3"/>
                      </w:divBdr>
                      <w:divsChild>
                        <w:div w:id="1892182611">
                          <w:marLeft w:val="0"/>
                          <w:marRight w:val="0"/>
                          <w:marTop w:val="0"/>
                          <w:marBottom w:val="0"/>
                          <w:divBdr>
                            <w:top w:val="single" w:sz="2" w:space="0" w:color="auto"/>
                            <w:left w:val="single" w:sz="2" w:space="0" w:color="auto"/>
                            <w:bottom w:val="single" w:sz="6" w:space="0" w:color="auto"/>
                            <w:right w:val="single" w:sz="2" w:space="0" w:color="auto"/>
                          </w:divBdr>
                          <w:divsChild>
                            <w:div w:id="695427252">
                              <w:marLeft w:val="0"/>
                              <w:marRight w:val="0"/>
                              <w:marTop w:val="100"/>
                              <w:marBottom w:val="100"/>
                              <w:divBdr>
                                <w:top w:val="single" w:sz="2" w:space="0" w:color="D9D9E3"/>
                                <w:left w:val="single" w:sz="2" w:space="0" w:color="D9D9E3"/>
                                <w:bottom w:val="single" w:sz="2" w:space="0" w:color="D9D9E3"/>
                                <w:right w:val="single" w:sz="2" w:space="0" w:color="D9D9E3"/>
                              </w:divBdr>
                              <w:divsChild>
                                <w:div w:id="1179197620">
                                  <w:marLeft w:val="0"/>
                                  <w:marRight w:val="0"/>
                                  <w:marTop w:val="0"/>
                                  <w:marBottom w:val="0"/>
                                  <w:divBdr>
                                    <w:top w:val="single" w:sz="2" w:space="0" w:color="D9D9E3"/>
                                    <w:left w:val="single" w:sz="2" w:space="0" w:color="D9D9E3"/>
                                    <w:bottom w:val="single" w:sz="2" w:space="0" w:color="D9D9E3"/>
                                    <w:right w:val="single" w:sz="2" w:space="0" w:color="D9D9E3"/>
                                  </w:divBdr>
                                  <w:divsChild>
                                    <w:div w:id="1382749781">
                                      <w:marLeft w:val="0"/>
                                      <w:marRight w:val="0"/>
                                      <w:marTop w:val="0"/>
                                      <w:marBottom w:val="0"/>
                                      <w:divBdr>
                                        <w:top w:val="single" w:sz="2" w:space="0" w:color="D9D9E3"/>
                                        <w:left w:val="single" w:sz="2" w:space="0" w:color="D9D9E3"/>
                                        <w:bottom w:val="single" w:sz="2" w:space="0" w:color="D9D9E3"/>
                                        <w:right w:val="single" w:sz="2" w:space="0" w:color="D9D9E3"/>
                                      </w:divBdr>
                                      <w:divsChild>
                                        <w:div w:id="1874997610">
                                          <w:marLeft w:val="0"/>
                                          <w:marRight w:val="0"/>
                                          <w:marTop w:val="0"/>
                                          <w:marBottom w:val="0"/>
                                          <w:divBdr>
                                            <w:top w:val="single" w:sz="2" w:space="0" w:color="D9D9E3"/>
                                            <w:left w:val="single" w:sz="2" w:space="0" w:color="D9D9E3"/>
                                            <w:bottom w:val="single" w:sz="2" w:space="0" w:color="D9D9E3"/>
                                            <w:right w:val="single" w:sz="2" w:space="0" w:color="D9D9E3"/>
                                          </w:divBdr>
                                          <w:divsChild>
                                            <w:div w:id="20822154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32153162">
      <w:bodyDiv w:val="1"/>
      <w:marLeft w:val="0"/>
      <w:marRight w:val="0"/>
      <w:marTop w:val="0"/>
      <w:marBottom w:val="0"/>
      <w:divBdr>
        <w:top w:val="none" w:sz="0" w:space="0" w:color="auto"/>
        <w:left w:val="none" w:sz="0" w:space="0" w:color="auto"/>
        <w:bottom w:val="none" w:sz="0" w:space="0" w:color="auto"/>
        <w:right w:val="none" w:sz="0" w:space="0" w:color="auto"/>
      </w:divBdr>
    </w:div>
    <w:div w:id="1033454732">
      <w:bodyDiv w:val="1"/>
      <w:marLeft w:val="0"/>
      <w:marRight w:val="0"/>
      <w:marTop w:val="0"/>
      <w:marBottom w:val="0"/>
      <w:divBdr>
        <w:top w:val="none" w:sz="0" w:space="0" w:color="auto"/>
        <w:left w:val="none" w:sz="0" w:space="0" w:color="auto"/>
        <w:bottom w:val="none" w:sz="0" w:space="0" w:color="auto"/>
        <w:right w:val="none" w:sz="0" w:space="0" w:color="auto"/>
      </w:divBdr>
    </w:div>
    <w:div w:id="1099985370">
      <w:bodyDiv w:val="1"/>
      <w:marLeft w:val="0"/>
      <w:marRight w:val="0"/>
      <w:marTop w:val="0"/>
      <w:marBottom w:val="0"/>
      <w:divBdr>
        <w:top w:val="none" w:sz="0" w:space="0" w:color="auto"/>
        <w:left w:val="none" w:sz="0" w:space="0" w:color="auto"/>
        <w:bottom w:val="none" w:sz="0" w:space="0" w:color="auto"/>
        <w:right w:val="none" w:sz="0" w:space="0" w:color="auto"/>
      </w:divBdr>
    </w:div>
    <w:div w:id="1231427786">
      <w:bodyDiv w:val="1"/>
      <w:marLeft w:val="0"/>
      <w:marRight w:val="0"/>
      <w:marTop w:val="0"/>
      <w:marBottom w:val="0"/>
      <w:divBdr>
        <w:top w:val="none" w:sz="0" w:space="0" w:color="auto"/>
        <w:left w:val="none" w:sz="0" w:space="0" w:color="auto"/>
        <w:bottom w:val="none" w:sz="0" w:space="0" w:color="auto"/>
        <w:right w:val="none" w:sz="0" w:space="0" w:color="auto"/>
      </w:divBdr>
    </w:div>
    <w:div w:id="1439450912">
      <w:bodyDiv w:val="1"/>
      <w:marLeft w:val="0"/>
      <w:marRight w:val="0"/>
      <w:marTop w:val="0"/>
      <w:marBottom w:val="0"/>
      <w:divBdr>
        <w:top w:val="none" w:sz="0" w:space="0" w:color="auto"/>
        <w:left w:val="none" w:sz="0" w:space="0" w:color="auto"/>
        <w:bottom w:val="none" w:sz="0" w:space="0" w:color="auto"/>
        <w:right w:val="none" w:sz="0" w:space="0" w:color="auto"/>
      </w:divBdr>
      <w:divsChild>
        <w:div w:id="61295924">
          <w:marLeft w:val="0"/>
          <w:marRight w:val="0"/>
          <w:marTop w:val="0"/>
          <w:marBottom w:val="0"/>
          <w:divBdr>
            <w:top w:val="none" w:sz="0" w:space="0" w:color="auto"/>
            <w:left w:val="none" w:sz="0" w:space="0" w:color="auto"/>
            <w:bottom w:val="none" w:sz="0" w:space="0" w:color="auto"/>
            <w:right w:val="none" w:sz="0" w:space="0" w:color="auto"/>
          </w:divBdr>
        </w:div>
        <w:div w:id="212427729">
          <w:marLeft w:val="0"/>
          <w:marRight w:val="0"/>
          <w:marTop w:val="0"/>
          <w:marBottom w:val="0"/>
          <w:divBdr>
            <w:top w:val="none" w:sz="0" w:space="0" w:color="auto"/>
            <w:left w:val="none" w:sz="0" w:space="0" w:color="auto"/>
            <w:bottom w:val="none" w:sz="0" w:space="0" w:color="auto"/>
            <w:right w:val="none" w:sz="0" w:space="0" w:color="auto"/>
          </w:divBdr>
        </w:div>
        <w:div w:id="457184570">
          <w:marLeft w:val="0"/>
          <w:marRight w:val="0"/>
          <w:marTop w:val="0"/>
          <w:marBottom w:val="0"/>
          <w:divBdr>
            <w:top w:val="none" w:sz="0" w:space="0" w:color="auto"/>
            <w:left w:val="none" w:sz="0" w:space="0" w:color="auto"/>
            <w:bottom w:val="none" w:sz="0" w:space="0" w:color="auto"/>
            <w:right w:val="none" w:sz="0" w:space="0" w:color="auto"/>
          </w:divBdr>
        </w:div>
        <w:div w:id="484586763">
          <w:marLeft w:val="0"/>
          <w:marRight w:val="0"/>
          <w:marTop w:val="0"/>
          <w:marBottom w:val="0"/>
          <w:divBdr>
            <w:top w:val="none" w:sz="0" w:space="0" w:color="auto"/>
            <w:left w:val="none" w:sz="0" w:space="0" w:color="auto"/>
            <w:bottom w:val="none" w:sz="0" w:space="0" w:color="auto"/>
            <w:right w:val="none" w:sz="0" w:space="0" w:color="auto"/>
          </w:divBdr>
        </w:div>
        <w:div w:id="1128084307">
          <w:marLeft w:val="0"/>
          <w:marRight w:val="0"/>
          <w:marTop w:val="0"/>
          <w:marBottom w:val="0"/>
          <w:divBdr>
            <w:top w:val="none" w:sz="0" w:space="0" w:color="auto"/>
            <w:left w:val="none" w:sz="0" w:space="0" w:color="auto"/>
            <w:bottom w:val="none" w:sz="0" w:space="0" w:color="auto"/>
            <w:right w:val="none" w:sz="0" w:space="0" w:color="auto"/>
          </w:divBdr>
        </w:div>
        <w:div w:id="1197742282">
          <w:marLeft w:val="0"/>
          <w:marRight w:val="0"/>
          <w:marTop w:val="0"/>
          <w:marBottom w:val="0"/>
          <w:divBdr>
            <w:top w:val="none" w:sz="0" w:space="0" w:color="auto"/>
            <w:left w:val="none" w:sz="0" w:space="0" w:color="auto"/>
            <w:bottom w:val="none" w:sz="0" w:space="0" w:color="auto"/>
            <w:right w:val="none" w:sz="0" w:space="0" w:color="auto"/>
          </w:divBdr>
        </w:div>
        <w:div w:id="1640065652">
          <w:marLeft w:val="0"/>
          <w:marRight w:val="0"/>
          <w:marTop w:val="0"/>
          <w:marBottom w:val="0"/>
          <w:divBdr>
            <w:top w:val="none" w:sz="0" w:space="0" w:color="auto"/>
            <w:left w:val="none" w:sz="0" w:space="0" w:color="auto"/>
            <w:bottom w:val="none" w:sz="0" w:space="0" w:color="auto"/>
            <w:right w:val="none" w:sz="0" w:space="0" w:color="auto"/>
          </w:divBdr>
        </w:div>
        <w:div w:id="1905724713">
          <w:marLeft w:val="0"/>
          <w:marRight w:val="0"/>
          <w:marTop w:val="0"/>
          <w:marBottom w:val="0"/>
          <w:divBdr>
            <w:top w:val="none" w:sz="0" w:space="0" w:color="auto"/>
            <w:left w:val="none" w:sz="0" w:space="0" w:color="auto"/>
            <w:bottom w:val="none" w:sz="0" w:space="0" w:color="auto"/>
            <w:right w:val="none" w:sz="0" w:space="0" w:color="auto"/>
          </w:divBdr>
        </w:div>
        <w:div w:id="1958561258">
          <w:marLeft w:val="0"/>
          <w:marRight w:val="0"/>
          <w:marTop w:val="0"/>
          <w:marBottom w:val="0"/>
          <w:divBdr>
            <w:top w:val="none" w:sz="0" w:space="0" w:color="auto"/>
            <w:left w:val="none" w:sz="0" w:space="0" w:color="auto"/>
            <w:bottom w:val="none" w:sz="0" w:space="0" w:color="auto"/>
            <w:right w:val="none" w:sz="0" w:space="0" w:color="auto"/>
          </w:divBdr>
        </w:div>
      </w:divsChild>
    </w:div>
    <w:div w:id="1528980553">
      <w:bodyDiv w:val="1"/>
      <w:marLeft w:val="0"/>
      <w:marRight w:val="0"/>
      <w:marTop w:val="0"/>
      <w:marBottom w:val="0"/>
      <w:divBdr>
        <w:top w:val="none" w:sz="0" w:space="0" w:color="auto"/>
        <w:left w:val="none" w:sz="0" w:space="0" w:color="auto"/>
        <w:bottom w:val="none" w:sz="0" w:space="0" w:color="auto"/>
        <w:right w:val="none" w:sz="0" w:space="0" w:color="auto"/>
      </w:divBdr>
    </w:div>
    <w:div w:id="1582517655">
      <w:bodyDiv w:val="1"/>
      <w:marLeft w:val="0"/>
      <w:marRight w:val="0"/>
      <w:marTop w:val="0"/>
      <w:marBottom w:val="0"/>
      <w:divBdr>
        <w:top w:val="none" w:sz="0" w:space="0" w:color="auto"/>
        <w:left w:val="none" w:sz="0" w:space="0" w:color="auto"/>
        <w:bottom w:val="none" w:sz="0" w:space="0" w:color="auto"/>
        <w:right w:val="none" w:sz="0" w:space="0" w:color="auto"/>
      </w:divBdr>
    </w:div>
    <w:div w:id="1733691979">
      <w:bodyDiv w:val="1"/>
      <w:marLeft w:val="0"/>
      <w:marRight w:val="0"/>
      <w:marTop w:val="0"/>
      <w:marBottom w:val="0"/>
      <w:divBdr>
        <w:top w:val="none" w:sz="0" w:space="0" w:color="auto"/>
        <w:left w:val="none" w:sz="0" w:space="0" w:color="auto"/>
        <w:bottom w:val="none" w:sz="0" w:space="0" w:color="auto"/>
        <w:right w:val="none" w:sz="0" w:space="0" w:color="auto"/>
      </w:divBdr>
    </w:div>
    <w:div w:id="1910070658">
      <w:bodyDiv w:val="1"/>
      <w:marLeft w:val="0"/>
      <w:marRight w:val="0"/>
      <w:marTop w:val="0"/>
      <w:marBottom w:val="0"/>
      <w:divBdr>
        <w:top w:val="none" w:sz="0" w:space="0" w:color="auto"/>
        <w:left w:val="none" w:sz="0" w:space="0" w:color="auto"/>
        <w:bottom w:val="none" w:sz="0" w:space="0" w:color="auto"/>
        <w:right w:val="none" w:sz="0" w:space="0" w:color="auto"/>
      </w:divBdr>
    </w:div>
    <w:div w:id="1922327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tiff"/><Relationship Id="rId18" Type="http://schemas.openxmlformats.org/officeDocument/2006/relationships/image" Target="media/image6.jpeg"/><Relationship Id="rId3" Type="http://schemas.openxmlformats.org/officeDocument/2006/relationships/styles" Target="styles.xml"/><Relationship Id="rId21" Type="http://schemas.microsoft.com/office/2011/relationships/people" Target="people.xml"/><Relationship Id="rId7" Type="http://schemas.microsoft.com/office/2011/relationships/commentsExtended" Target="commentsExtended.xml"/><Relationship Id="rId12" Type="http://schemas.openxmlformats.org/officeDocument/2006/relationships/chart" Target="charts/chart1.xml"/><Relationship Id="rId17"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image" Target="media/image5.tiff"/><Relationship Id="rId23" Type="http://schemas.microsoft.com/office/2020/10/relationships/intelligence" Target="intelligence2.xml"/><Relationship Id="rId10" Type="http://schemas.openxmlformats.org/officeDocument/2006/relationships/image" Target="media/image1.tiff"/><Relationship Id="rId19" Type="http://schemas.openxmlformats.org/officeDocument/2006/relationships/image" Target="media/image7.tif"/><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tiff"/><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https://colostate-my.sharepoint.com/personal/aspaudel_colostate_edu/Documents/Postdoc_CSU/Proposal/results/results_exce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colostate-my.sharepoint.com/personal/aspaudel_colostate_edu/Documents/Postdoc_CSU/Proposal/results/results_exce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colostate-my.sharepoint.com/personal/aspaudel_colostate_edu/Documents/Postdoc_CSU/Proposal/results/results_excel.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Variance Inflation Factor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cat>
            <c:strRef>
              <c:f>Sheet2!$D$1:$D$6</c:f>
              <c:strCache>
                <c:ptCount val="6"/>
                <c:pt idx="0">
                  <c:v>ADI</c:v>
                </c:pt>
                <c:pt idx="1">
                  <c:v>MSPDD5</c:v>
                </c:pt>
                <c:pt idx="2">
                  <c:v>Clay</c:v>
                </c:pt>
                <c:pt idx="3">
                  <c:v>pH</c:v>
                </c:pt>
                <c:pt idx="4">
                  <c:v>MSP</c:v>
                </c:pt>
                <c:pt idx="5">
                  <c:v>OM</c:v>
                </c:pt>
              </c:strCache>
            </c:strRef>
          </c:cat>
          <c:val>
            <c:numRef>
              <c:f>Sheet2!$E$1:$E$6</c:f>
              <c:numCache>
                <c:formatCode>General</c:formatCode>
                <c:ptCount val="6"/>
                <c:pt idx="0">
                  <c:v>3.8960699999999999</c:v>
                </c:pt>
                <c:pt idx="1">
                  <c:v>3.142725</c:v>
                </c:pt>
                <c:pt idx="2">
                  <c:v>1.2841610000000001</c:v>
                </c:pt>
                <c:pt idx="3">
                  <c:v>2.2966739999999999</c:v>
                </c:pt>
                <c:pt idx="4">
                  <c:v>3.0430899999999999</c:v>
                </c:pt>
                <c:pt idx="5">
                  <c:v>1.432704</c:v>
                </c:pt>
              </c:numCache>
            </c:numRef>
          </c:val>
          <c:extLst>
            <c:ext xmlns:c16="http://schemas.microsoft.com/office/drawing/2014/chart" uri="{C3380CC4-5D6E-409C-BE32-E72D297353CC}">
              <c16:uniqueId val="{00000000-459A-445A-B625-D29DD2D051C3}"/>
            </c:ext>
          </c:extLst>
        </c:ser>
        <c:dLbls>
          <c:showLegendKey val="0"/>
          <c:showVal val="0"/>
          <c:showCatName val="0"/>
          <c:showSerName val="0"/>
          <c:showPercent val="0"/>
          <c:showBubbleSize val="0"/>
        </c:dLbls>
        <c:gapWidth val="182"/>
        <c:axId val="706015471"/>
        <c:axId val="706018831"/>
      </c:barChart>
      <c:catAx>
        <c:axId val="70601547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6018831"/>
        <c:crosses val="autoZero"/>
        <c:auto val="1"/>
        <c:lblAlgn val="ctr"/>
        <c:lblOffset val="100"/>
        <c:noMultiLvlLbl val="0"/>
      </c:catAx>
      <c:valAx>
        <c:axId val="70601883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601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Comparison of presence pixels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7787986880321588"/>
          <c:y val="0.17871995679179045"/>
          <c:w val="0.66784243133703658"/>
          <c:h val="0.57243647946653176"/>
        </c:manualLayout>
      </c:layout>
      <c:barChart>
        <c:barDir val="col"/>
        <c:grouping val="clustered"/>
        <c:varyColors val="0"/>
        <c:ser>
          <c:idx val="0"/>
          <c:order val="0"/>
          <c:tx>
            <c:strRef>
              <c:f>srm_clipped_map!$B$14</c:f>
              <c:strCache>
                <c:ptCount val="1"/>
                <c:pt idx="0">
                  <c:v>Current 2010</c:v>
                </c:pt>
              </c:strCache>
            </c:strRef>
          </c:tx>
          <c:spPr>
            <a:solidFill>
              <a:schemeClr val="accent6">
                <a:lumMod val="75000"/>
              </a:schemeClr>
            </a:solidFill>
            <a:ln>
              <a:noFill/>
            </a:ln>
            <a:effectLst/>
          </c:spPr>
          <c:invertIfNegative val="0"/>
          <c:cat>
            <c:numRef>
              <c:f>srm_clipped_map!$C$13:$E$13</c:f>
              <c:numCache>
                <c:formatCode>General</c:formatCode>
                <c:ptCount val="3"/>
                <c:pt idx="0">
                  <c:v>2040</c:v>
                </c:pt>
                <c:pt idx="1">
                  <c:v>2070</c:v>
                </c:pt>
                <c:pt idx="2">
                  <c:v>2100</c:v>
                </c:pt>
              </c:numCache>
            </c:numRef>
          </c:cat>
          <c:val>
            <c:numRef>
              <c:f>srm_clipped_map!$C$14:$E$14</c:f>
              <c:numCache>
                <c:formatCode>General</c:formatCode>
                <c:ptCount val="3"/>
                <c:pt idx="0">
                  <c:v>569182</c:v>
                </c:pt>
              </c:numCache>
            </c:numRef>
          </c:val>
          <c:extLst>
            <c:ext xmlns:c16="http://schemas.microsoft.com/office/drawing/2014/chart" uri="{C3380CC4-5D6E-409C-BE32-E72D297353CC}">
              <c16:uniqueId val="{00000000-7FF1-4989-ACD1-881FAC698293}"/>
            </c:ext>
          </c:extLst>
        </c:ser>
        <c:ser>
          <c:idx val="1"/>
          <c:order val="1"/>
          <c:tx>
            <c:strRef>
              <c:f>srm_clipped_map!$B$15</c:f>
              <c:strCache>
                <c:ptCount val="1"/>
                <c:pt idx="0">
                  <c:v>Low Emission Scenario</c:v>
                </c:pt>
              </c:strCache>
            </c:strRef>
          </c:tx>
          <c:spPr>
            <a:solidFill>
              <a:schemeClr val="accent4">
                <a:lumMod val="60000"/>
                <a:lumOff val="40000"/>
              </a:schemeClr>
            </a:solidFill>
            <a:ln>
              <a:noFill/>
            </a:ln>
            <a:effectLst/>
          </c:spPr>
          <c:invertIfNegative val="0"/>
          <c:cat>
            <c:numRef>
              <c:f>srm_clipped_map!$C$13:$E$13</c:f>
              <c:numCache>
                <c:formatCode>General</c:formatCode>
                <c:ptCount val="3"/>
                <c:pt idx="0">
                  <c:v>2040</c:v>
                </c:pt>
                <c:pt idx="1">
                  <c:v>2070</c:v>
                </c:pt>
                <c:pt idx="2">
                  <c:v>2100</c:v>
                </c:pt>
              </c:numCache>
            </c:numRef>
          </c:cat>
          <c:val>
            <c:numRef>
              <c:f>srm_clipped_map!$C$15:$E$15</c:f>
              <c:numCache>
                <c:formatCode>General</c:formatCode>
                <c:ptCount val="3"/>
                <c:pt idx="0">
                  <c:v>521457</c:v>
                </c:pt>
                <c:pt idx="1">
                  <c:v>550855</c:v>
                </c:pt>
                <c:pt idx="2">
                  <c:v>509567</c:v>
                </c:pt>
              </c:numCache>
            </c:numRef>
          </c:val>
          <c:extLst>
            <c:ext xmlns:c16="http://schemas.microsoft.com/office/drawing/2014/chart" uri="{C3380CC4-5D6E-409C-BE32-E72D297353CC}">
              <c16:uniqueId val="{00000001-7FF1-4989-ACD1-881FAC698293}"/>
            </c:ext>
          </c:extLst>
        </c:ser>
        <c:ser>
          <c:idx val="2"/>
          <c:order val="2"/>
          <c:tx>
            <c:strRef>
              <c:f>srm_clipped_map!$B$16</c:f>
              <c:strCache>
                <c:ptCount val="1"/>
                <c:pt idx="0">
                  <c:v>High Emission Scenario</c:v>
                </c:pt>
              </c:strCache>
            </c:strRef>
          </c:tx>
          <c:spPr>
            <a:solidFill>
              <a:schemeClr val="accent2">
                <a:lumMod val="75000"/>
              </a:schemeClr>
            </a:solidFill>
            <a:ln>
              <a:noFill/>
            </a:ln>
            <a:effectLst/>
          </c:spPr>
          <c:invertIfNegative val="0"/>
          <c:cat>
            <c:numRef>
              <c:f>srm_clipped_map!$C$13:$E$13</c:f>
              <c:numCache>
                <c:formatCode>General</c:formatCode>
                <c:ptCount val="3"/>
                <c:pt idx="0">
                  <c:v>2040</c:v>
                </c:pt>
                <c:pt idx="1">
                  <c:v>2070</c:v>
                </c:pt>
                <c:pt idx="2">
                  <c:v>2100</c:v>
                </c:pt>
              </c:numCache>
            </c:numRef>
          </c:cat>
          <c:val>
            <c:numRef>
              <c:f>srm_clipped_map!$C$16:$E$16</c:f>
              <c:numCache>
                <c:formatCode>General</c:formatCode>
                <c:ptCount val="3"/>
                <c:pt idx="0">
                  <c:v>508761</c:v>
                </c:pt>
                <c:pt idx="1">
                  <c:v>496854</c:v>
                </c:pt>
                <c:pt idx="2">
                  <c:v>496561</c:v>
                </c:pt>
              </c:numCache>
            </c:numRef>
          </c:val>
          <c:extLst>
            <c:ext xmlns:c16="http://schemas.microsoft.com/office/drawing/2014/chart" uri="{C3380CC4-5D6E-409C-BE32-E72D297353CC}">
              <c16:uniqueId val="{00000002-7FF1-4989-ACD1-881FAC698293}"/>
            </c:ext>
          </c:extLst>
        </c:ser>
        <c:dLbls>
          <c:showLegendKey val="0"/>
          <c:showVal val="0"/>
          <c:showCatName val="0"/>
          <c:showSerName val="0"/>
          <c:showPercent val="0"/>
          <c:showBubbleSize val="0"/>
        </c:dLbls>
        <c:gapWidth val="219"/>
        <c:axId val="1474524271"/>
        <c:axId val="1474525231"/>
      </c:barChart>
      <c:catAx>
        <c:axId val="14745242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4525231"/>
        <c:crosses val="autoZero"/>
        <c:auto val="1"/>
        <c:lblAlgn val="ctr"/>
        <c:lblOffset val="100"/>
        <c:noMultiLvlLbl val="0"/>
      </c:catAx>
      <c:valAx>
        <c:axId val="14745252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Pixels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45242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Comparison</a:t>
            </a:r>
            <a:r>
              <a:rPr lang="en-US" baseline="0"/>
              <a:t> of absence pixels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srm_clipped_map!$B$19</c:f>
              <c:strCache>
                <c:ptCount val="1"/>
                <c:pt idx="0">
                  <c:v>Current 2010</c:v>
                </c:pt>
              </c:strCache>
            </c:strRef>
          </c:tx>
          <c:spPr>
            <a:solidFill>
              <a:schemeClr val="accent6">
                <a:lumMod val="75000"/>
              </a:schemeClr>
            </a:solidFill>
            <a:ln>
              <a:noFill/>
            </a:ln>
            <a:effectLst/>
          </c:spPr>
          <c:invertIfNegative val="0"/>
          <c:cat>
            <c:numRef>
              <c:f>srm_clipped_map!$C$18:$E$18</c:f>
              <c:numCache>
                <c:formatCode>General</c:formatCode>
                <c:ptCount val="3"/>
                <c:pt idx="0">
                  <c:v>2040</c:v>
                </c:pt>
                <c:pt idx="1">
                  <c:v>2070</c:v>
                </c:pt>
                <c:pt idx="2">
                  <c:v>2100</c:v>
                </c:pt>
              </c:numCache>
            </c:numRef>
          </c:cat>
          <c:val>
            <c:numRef>
              <c:f>srm_clipped_map!$C$19:$E$19</c:f>
              <c:numCache>
                <c:formatCode>General</c:formatCode>
                <c:ptCount val="3"/>
                <c:pt idx="0">
                  <c:v>1275934</c:v>
                </c:pt>
              </c:numCache>
            </c:numRef>
          </c:val>
          <c:extLst>
            <c:ext xmlns:c16="http://schemas.microsoft.com/office/drawing/2014/chart" uri="{C3380CC4-5D6E-409C-BE32-E72D297353CC}">
              <c16:uniqueId val="{00000000-0C29-4093-8EED-79FFC0D240DC}"/>
            </c:ext>
          </c:extLst>
        </c:ser>
        <c:ser>
          <c:idx val="1"/>
          <c:order val="1"/>
          <c:tx>
            <c:strRef>
              <c:f>srm_clipped_map!$B$20</c:f>
              <c:strCache>
                <c:ptCount val="1"/>
                <c:pt idx="0">
                  <c:v>Low Emission Scenario</c:v>
                </c:pt>
              </c:strCache>
            </c:strRef>
          </c:tx>
          <c:spPr>
            <a:solidFill>
              <a:schemeClr val="accent4">
                <a:lumMod val="60000"/>
                <a:lumOff val="40000"/>
              </a:schemeClr>
            </a:solidFill>
            <a:ln>
              <a:noFill/>
            </a:ln>
            <a:effectLst/>
          </c:spPr>
          <c:invertIfNegative val="0"/>
          <c:cat>
            <c:numRef>
              <c:f>srm_clipped_map!$C$18:$E$18</c:f>
              <c:numCache>
                <c:formatCode>General</c:formatCode>
                <c:ptCount val="3"/>
                <c:pt idx="0">
                  <c:v>2040</c:v>
                </c:pt>
                <c:pt idx="1">
                  <c:v>2070</c:v>
                </c:pt>
                <c:pt idx="2">
                  <c:v>2100</c:v>
                </c:pt>
              </c:numCache>
            </c:numRef>
          </c:cat>
          <c:val>
            <c:numRef>
              <c:f>srm_clipped_map!$C$20:$E$20</c:f>
              <c:numCache>
                <c:formatCode>General</c:formatCode>
                <c:ptCount val="3"/>
                <c:pt idx="0">
                  <c:v>1323659</c:v>
                </c:pt>
                <c:pt idx="1">
                  <c:v>1294261</c:v>
                </c:pt>
                <c:pt idx="2">
                  <c:v>1335549</c:v>
                </c:pt>
              </c:numCache>
            </c:numRef>
          </c:val>
          <c:extLst>
            <c:ext xmlns:c16="http://schemas.microsoft.com/office/drawing/2014/chart" uri="{C3380CC4-5D6E-409C-BE32-E72D297353CC}">
              <c16:uniqueId val="{00000001-0C29-4093-8EED-79FFC0D240DC}"/>
            </c:ext>
          </c:extLst>
        </c:ser>
        <c:ser>
          <c:idx val="2"/>
          <c:order val="2"/>
          <c:tx>
            <c:strRef>
              <c:f>srm_clipped_map!$B$21</c:f>
              <c:strCache>
                <c:ptCount val="1"/>
                <c:pt idx="0">
                  <c:v>High Emission Scenario</c:v>
                </c:pt>
              </c:strCache>
            </c:strRef>
          </c:tx>
          <c:spPr>
            <a:solidFill>
              <a:schemeClr val="accent2">
                <a:lumMod val="75000"/>
              </a:schemeClr>
            </a:solidFill>
            <a:ln>
              <a:noFill/>
            </a:ln>
            <a:effectLst/>
          </c:spPr>
          <c:invertIfNegative val="0"/>
          <c:cat>
            <c:numRef>
              <c:f>srm_clipped_map!$C$18:$E$18</c:f>
              <c:numCache>
                <c:formatCode>General</c:formatCode>
                <c:ptCount val="3"/>
                <c:pt idx="0">
                  <c:v>2040</c:v>
                </c:pt>
                <c:pt idx="1">
                  <c:v>2070</c:v>
                </c:pt>
                <c:pt idx="2">
                  <c:v>2100</c:v>
                </c:pt>
              </c:numCache>
            </c:numRef>
          </c:cat>
          <c:val>
            <c:numRef>
              <c:f>srm_clipped_map!$C$21:$E$21</c:f>
              <c:numCache>
                <c:formatCode>General</c:formatCode>
                <c:ptCount val="3"/>
                <c:pt idx="0">
                  <c:v>1336355</c:v>
                </c:pt>
                <c:pt idx="1">
                  <c:v>1348262</c:v>
                </c:pt>
                <c:pt idx="2">
                  <c:v>1348555</c:v>
                </c:pt>
              </c:numCache>
            </c:numRef>
          </c:val>
          <c:extLst>
            <c:ext xmlns:c16="http://schemas.microsoft.com/office/drawing/2014/chart" uri="{C3380CC4-5D6E-409C-BE32-E72D297353CC}">
              <c16:uniqueId val="{00000002-0C29-4093-8EED-79FFC0D240DC}"/>
            </c:ext>
          </c:extLst>
        </c:ser>
        <c:dLbls>
          <c:showLegendKey val="0"/>
          <c:showVal val="0"/>
          <c:showCatName val="0"/>
          <c:showSerName val="0"/>
          <c:showPercent val="0"/>
          <c:showBubbleSize val="0"/>
        </c:dLbls>
        <c:gapWidth val="219"/>
        <c:axId val="1468793183"/>
        <c:axId val="1249567791"/>
      </c:barChart>
      <c:catAx>
        <c:axId val="1468793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9567791"/>
        <c:crosses val="autoZero"/>
        <c:auto val="1"/>
        <c:lblAlgn val="ctr"/>
        <c:lblOffset val="100"/>
        <c:noMultiLvlLbl val="0"/>
      </c:catAx>
      <c:valAx>
        <c:axId val="12495677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Pixels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87931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1043b7-5e3d-4cf7-948a-e05ae09361d1">
  <we:reference id="WA200001482" version="1.0.5" store="en-US" storeType="omex"/>
  <we:alternateReferences/>
  <we:properties>
    <we:property name="cache" value="{}"/>
    <we:property name="user-choices" value="{&quot;35cad0678f2d19703e2426646621ce28&quot;:&quot;species&quot;,&quot;6b7e4ab775e1bff2705abac18e116dde&quot;:&quot;distribution in&quot;,&quot;3cebea9f08e8d34136f3c3bc3eae5d0f&quot;:&quot;world&quot;,&quot;c8071a30b7ecfab540881defe0066c6c&quot;:&quot;is&quot;,&quot;f5dfe648bf41366de9d1ac561003c754&quot;:&quot;mainly found&quot;,&quot;4776dc76e0046404ae1b9499cf9b2e37&quot;:&quot;role serving&quot;,&quot;c4889a1654e3dedb4b60e1104c2f0991&quot;:&quot;promoting&quot;,&quot;83bb0ca224ee1fe89362e3d00a2271f7&quot;:&quot;mitigating&quot;,&quot;4960f6a15aab8b5141ddc1874f58b59f&quot;:&quot;avoiding&quot;,&quot;b442a57534fb89cadb98e195a5c45d0a&quot;:&quot;those&quot;,&quot;1edae69d195f23b211ee55186da876b8&quot;:&quot;stands&quot;,&quot;9dd4ec18da6f44a289299ac7b1f22d1e&quot;:&quot;with&quot;,&quot;b0b42d86b5d7bda7c33e0ac59a1f88df&quot;:&quot;medium&quot;,&quot;d64505e9a5a707e1768f0452bf622e02&quot;:&quot;probability declined&quot;,&quot;c32c9aecf7bbe2e5e5a1fe24186b25ce&quot;:&quot;(20-39%)  at&quot;,&quot;286fc232e55fd86adfb29c7defac7043&quot;:&quot;to&quot;,&quot;31d632f2229370ffc1abc3e5fb1373f3&quot;:&quot;places whereas and low-medium declined to very&quot;,&quot;e6ca6b2a64ffd6af381b2ec1dfe4c12f&quot;:&quot;vice-versa.&quot;,&quot;925a78b1efe178ff3835812f3a293d8e&quot;:&quot;Based on&quot;,&quot;78309e2d60c8c9bcd36d2a0257de1bc8&quot;:&quot;result&quot;,&quot;3eee5d689bc83e864d3cefa3474588df&quot;:&quot;minimize&quot;,&quot;d2258120b21b52f024a63b2f5c525999&quot;:&quot;and&quot;,&quot;1c20ed02597b273ce3959922c23a12fb&quot;:&quot;Quaking&quot;,&quot;385b4e75b9353326097575b8550881a6&quot;:&quot;in&quot;,&quot;f29db4581850fad426fa8d1a53403c61&quot;:&quot;and the&quot;,&quot;94752dbe7c7146ad4b6247801962d997&quot;:&quot;second most&quot;,&quot;4b4e3f1efc43d590aad15f3537a334f5&quot;:&quot;benefits&quot;,&quot;7100b950022a6f82a40666c707a81551&quot;:&quot;have a&quot;,&quot;7897d6251e11ace8313679dbfbcc7c16&quot;:&quot;to a&quot;,&quot;1dba5886aac5542926ca159d38eb75aa&quot;:&quot;dead, which&quot;,&quot;84157dbeba041bf0f251dd045b7b5702&quot;:&quot;nonvascular&quot;,&quot;a00bc5555eb419e11c79d23b466aecc9&quot;:&quot;species of invertebrates&quot;,&quot;55368a35c5dc86c3b0953b446956e869&quot;:&quot;degradation&quot;,&quot;890f0794d4543bbac170aec68db41808&quot;:&quot;possible&quot;,&quot;5eec770c3bcf065e348cfb46ea9d7bef&quot;:&quot;al.,&quot;,&quot;7e507c6cccfe23e14eafc23d2da3e0d3&quot;:&quot;climate,&quot;,&quot;6adaa144682d1f187cc333eeafff5f23&quot;:&quot;(SDMs)&quot;,&quot;4f0441291fe250011f92d2e5e1f1fa44&quot;:&quot;al.,&quot;,&quot;65e7c9d9952e99330429fb44573a2601&quot;:&quot;Meier,&quot;,&quot;439c258c3779566f58f23f29c617444b&quot;:&quot;predicting the&quot;,&quot;a22ec5075485c40f3cc8495f88e697dc&quot;:&quot;in the&quot;,&quot;666bcf08731ce0d47ecb9daff324f0c5&quot;:&quot;are&quot;,&quot;37ca176afd8a166c0d68aa24f7baf5d7&quot;:&quot;which&quot;,&quot;d2eb851bbd21e9f17dda217584f0000c&quot;:&quot;Of&quot;,&quot;0edfe1e128249860da1cbbe17aeb6679&quot;:&quot;98,921,194 pixels of&quot;,&quot;1559bcbf2a4a848f38016435dd675d30&quot;:&quot;m&quot;,&quot;0a4de6c18693bcccc815ee94eade2032&quot;:&quot;aspen&quot;,&quot;1b5c51ebf3df352f584de491a37c92ed&quot;:&quot;absence&quot;,&quot;c0ea57d0bb7e69e3bc2e2a6aea6ea2b6&quot;:&quot;as&quot;,&quot;da57237ff4ef90bf2bcdab30608cd855&quot;:&quot;developing&quot;,&quot;8822a4f5aea8995de55362f33c5c4f1e&quot;:&quot;obtained a&quot;,&quot;43c777f2eea33f7e7b46242045c28c8e&quot;:&quot;(DEM)&quot;,&quot;b80675ad9c8de20ee108e0f6f6e31a57&quot;:&quot;Explorer’s&quot;,&quot;a6100645c042c508f02baedfcaf03639&quot;:&quot;models&quot;,&quot;c801ca4a1029b9ba2e9932cb5bb331a7&quot;:&quot;which&quot;,&quot;7fe5662931a595ac49c9591538c9793a&quot;:&quot;scenarios; therefore,&quot;,&quot;8c23ca4bfc73a75ae1c8f7b82eec4447&quot;:&quot;consider&quot;,&quot;77a4bcbed8d650349cc26a0eeeac284f&quot;:&quot;with&quot;,&quot;fe4c1e3ec4fa266f858727c59435cde4&quot;:&quot;emission constant&quot;,&quot;ffef40c9cf56a56b41b9c3557e3fb883&quot;:&quot;present&quot;,&quot;e292c05d070bd51d08d3b25ededba030&quot;:&quot;until&quot;,&quot;b20b0b54aa45d92499efd3e466d3cad6&quot;:&quot;century whereas&quot;,&quot;83266f657f3cdef0ba31ec78d826e994&quot;:&quot;represent&quot;,&quot;c95af412f883a98c368d843596d3df4b&quot;:&quot;from&quot;,&quot;b86822f13784f5dd86014b02be348969&quot;:&quot;peaking to&quot;,&quot;74ec0f0498256444f837e3da4d2abab5&quot;:&quot;broad&quot;,&quot;ce7173d3a86be9a8c6b9f555bd3047a7&quot;:&quot;of that  it’s&quot;,&quot;b950eaa0ecb359f12358d7d1ecd21e4d&quot;:&quot;over the&quot;,&quot;d2853db3670833c518705db0bcc8a9f3&quot;:&quot;coarse-scale&quot;,&quot;e60cabe4c140681b7ecd654f28ecff21&quot;:&quot;the R-package&quot;,&quot;54a4d068dd263f8ffe30de60758e842c&quot;:&quot;XPolaris&quot;,&quot;c8a43b9f463725b55aa6e1b7e157d1c9&quot;:&quot;obtained&quot;,&quot;c424e4d5dab7be5f1fcac28d6e775a4b&quot;:&quot;30-m probabilistic&quot;,&quot;8560bc27d955c061ccc54f444f415933&quot;:&quot;clay&quot;,&quot;73dc0cde627fa8d4bd214889372f5f6c&quot;:&quot;with&quot;,&quot;9e8ebed0e3ecb365f0cd5fda35af2d11&quot;:&quot;determining the&quot;,&quot;61dde052517fbe306ed89ef28dd671e9&quot;:&quot;dataset&quot;,&quot;478bfb92eb0ff59fb701a74099bb2538&quot;:&quot;Pearson&quot;,&quot;256aae7237644829694c97997f35a5f8&quot;:&quot;impact&quot;,&quot;8fcdf71316cdb8279236ee239cebbf2c&quot;:&quot;algortih&quot;,&quot;6ca743713aecd9dd3542c1093b900210&quot;:&quot;modeling&quot;,&quot;6d8c2facc366ca9749a37a614d89ffda&quot;:&quot;generalized&quot;,&quot;6c4dc33695b0b212022a6737bc55cb90&quot;:&quot;generalized&quot;,&quot;5303a9e1b7fad8e2a146db6c7fa29bc4&quot;:&quot;Random Forest&quot;,&quot;8f8c9700ea85b3ba977cdf06b299eb62&quot;:&quot;because&quot;,&quot;dfdfa7b04b39f010d4807edee7e03a31&quot;:&quot;of the&quot;,&quot;07d66afcbf2b693bd1dd808d66196f80&quot;:&quot;of the&quot;,&quot;5a3ddf89885d173e7b94a20049453b72&quot;:&quot;greater than&quot;,&quot;fcaf3e67979e12d4a4912734423e88cc&quot;:&quot;cut-off&quot;,&quot;06239514dd4106ae51e867e42c866df1&quot;:&quot;calculated the&quot;,&quot;f3e7c7a13d6474f040c8cfb53e2cc07c&quot;:&quot;of the&quot;,&quot;b4e618604f6f8ac880de335025796e4d&quot;:&quot;visualize&quot;,&quot;11bf6ace15bce220b639210f9969e95e&quot;:&quot;Aspen&quot;,&quot;60067d3b226a358d02cd7788f046da57&quot;:&quot;Model&quot;,&quot;230073b464d22e27ed9ee13064a3c66d&quot;:&quot;accuracy&quot;,&quot;acb81fd2751c45b7410e3db50060c5b8&quot;:&quot;to&quot;,&quot;3cbff060830e9b3cf6e3d68818d382e7&quot;:&quot;aspen presence/absence data&quot;,&quot;4e7d23fc2c53f4422a6f6061a8469823&quot;:&quot;to&quot;,&quot;e806b03d6c73fb3872aa2f0919a3d3ea&quot;:&quot;points location.&quot;,&quot;8a1b8d8e005eff361dbddeba1c47d1fd&quot;:&quot;Visualizing&quot;,&quot;216ab40cda5c7c00ff42a4efb1827d89&quot;:&quot;Metric&quot;,&quot;bc5449e9092ea92f5393be6516916084&quot;:&quot;Cut-off&quot;,&quot;f7eb7e262ddb79e7cb1dbce4b4e0def7&quot;:&quot;Generalized&quot;,&quot;187e20146925dabd2e28ff46ae3c147f&quot;:&quot;Additive Model&quot;,&quot;1a11b51d4a30e823231252bc1dc721fa&quot;:&quot;Generalized&quot;,&quot;db35d6db72610d4236fb223a39c7fd09&quot;:&quot;Sqrt(Degree-days&quot;,&quot;3286589fd6c4b3ed093e99703b616cad&quot;:&quot;5 ˚C, DD5)/Mean Annual Precipitation&quot;,&quot;cff4069c8099060e8b0c6047a9842222&quot;:&quot;Degree&quot;,&quot;5413453a3322a6bb06edfc3daa34f64f&quot;:&quot; ˚C (DD5)/1000&quot;,&quot;3a658b459e5f06e3bdc08ff41c5a5c9e&quot;:&quot;Inflation Factor&quot;,&quot;2422cb501b6b0888bd1760849ed4944b&quot;:&quot;occurance&quot;,&quot;b056b66b554c4e889013f5c719bd60b9&quot;:&quot;distrubution&quot;,&quot;e7aae69cb6f52398903666dc8504607e&quot;:&quot;vairable&quot;,&quot;31fcb61fa23d84f3e44663a49d86b95f&quot;:&quot;at&quot;,&quot;ba1ba98561483eb426e7f133f2488695&quot;:&quot;figure&quot;,&quot;4bd3e73b3bdbe2b4a0fea3b46bc7cd07&quot;:&quot;distribution,&quot;,&quot;cdcdb50f967a345585c0f86b5d779c30&quot;:&quot;with&quot;,&quot;f97121d159f1f0a480a257f705fecee9&quot;:&quot;while&quot;,&quot;1e5905e502bb96155b9b36a4d20f397f&quot;:&quot;increase&quot;,&quot;6874477f2193ce569252eb761eeb0618&quot;:&quot;in&quot;,&quot;b66b485e08e216ef8f12e87330d8d9c1&quot;:&quot;high emission&quot;,&quot;1e00e529cc9b50375a426238b3124eb0&quot;:&quot;of&quot;,&quot;074fa8390a2fd3c43ae4f747e538cd09&quot;:&quot;high-&quot;,&quot;0e0ada4b6ebe173b22e2a7ec1c107e4f&quot;:&quot;low-&quot;,&quot;56aa3c479719217c487391cfb681e4c5&quot;:&quot;scenario&quot;,&quot;b023f0c1e0eeaf19267c6843f6840336&quot;:&quot;Predicted probability&quot;,&quot;0cc01bb0166cce069bb45f5763946ad2&quot;:&quot;of&quot;,&quot;e2f67f3a4eeb8b70373f5f664ac19c51&quot;:&quot;of aspen&quot;,&quot;675bc7566a7cd2d9a05b422f7d6118bd&quot;:&quot;habitats,&quot;,&quot;dabe62655cec26e2ba17b44259a3dfd5&quot;:&quot;habitats&quot;,&quot;f086397dd29cf6a8fa44c12d5e5673b7&quot;:&quot;of&quot;,&quot;a538380b54f6e7d1371831a93ea51e0b&quot;:&quot;Suitable Habitat Under Current&quot;,&quot;5174db3e715ace6d170c7ca8addcc030&quot;:&quot;however,&quot;,&quot;3d5b3ea87ff1895dbf2932ca4fb39749&quot;:&quot;Under the&quot;,&quot;764131f42c7c68bbb89f5e355c5b43d4&quot;:&quot;lie&quot;,&quot;468ec63eb0fd562bf72bab5504417bf6&quot;:&quot;and the&quot;,&quot;30d9d47f1e30436d743c19c2438a9956&quot;:&quot;aspen pixel&quot;,&quot;b5843e9b0b2147a8e3204448e7196251&quot;:&quot;response,&quot;,&quot;9850eb86da6ea242091bdd624570ce82&quot;:&quot;in&quot;,&quot;7900b1a76595ebb7a085c2ce2682e7cd&quot;:&quot;locations,&quot;,&quot;3a6f310643cb6580f852c96375e07f9c&quot;:&quot;as a&quot;,&quot;b4196a91f24184a69987ba407ffd3555&quot;:&quot;using the&quot;,&quot;d06c9c60fdf83f8437c5ab4b43bb2844&quot;:&quot;properties: 30‐m&quot;,&quot;e367ccea10feb744981f8888c22f1535&quot;:&quot;of&quot;,&quot;b83e5403ba29222739432b47d8f228e4&quot;:&quot;over&quot;,&quot;8bbee04f337b07f11f2381a2f992c347&quot;:&quot;Leitão,&quot;,&quot;1dfdc398a9a90f9a37852b96530cf979&quot;:&quot;hydrologic&quot;,&quot;e1aa3459a4a12c4408c1c8a8d7de346d&quot;:&quot;modeling&quot;,&quot;8ca6f6f73305ca4fde022bca2021395e&quot;:&quot;Modeling&quot;,&quot;09a36143f13b4182252f9766e6c56137&quot;:&quot;plant species distributions&quot;,&quot;60f75a8e7a2e0d18c694b57a666661f2&quot;:&quot;future climates: how fine scale do climate&quot;,&quot;54a27cc5028c8dbedaa58caa40a3f109&quot;:&quot;need&quot;,&quot;a3242e240ee1fd4f44d3c94508171b59&quot;:&quot;be?&quot;,&quot;923b9bd810a13c73e6db495da83c9a0f&quot;:&quot;and&quot;,&quot;1f7494a557a3e329b15c9a64f3d532ae&quot;:&quot;community dynamics.&quot;,&quot;f18ed92d6f3a871eb6204d90b642533b&quot;:&quot;silent extinction: climate change&quot;,&quot;2d72986960c0393b7324d9264b384fcf&quot;:&quot;potential hybridization-mediated extinction&quot;,&quot;03435289a0135ee2764a5b6be47f5409&quot;:&quot;high-mountain plants.&quot;,&quot;2b8739e141748d44e284ee53743ce031&quot;:&quot;Biodivers.&quot;,&quot;395173af76acc84b51ebfc0bcb06b3b2&quot;:&quot;the’raster’package&quot;,&quot;0d10d43ffbb4f6da1321ee310dde5e03&quot;:&quot;Jr,&quot;,&quot;aed318aeab83328af60bc542188511f0&quot;:&quot;sustainable&quot;,&quot;1ecb047fd7320bdcfc8094a0d986550b&quot;:&quot;resources management.&quot;,&quot;4d6f9aeee6d8e3fa89d6529aab585ebb&quot;:&quot;J.&quot;,&quot;074d0b75e7423a7317ca1e0b3653d349&quot;:&quot;B.,&quot;,&quot;9c80e6bd1912891f2ef80546ec099651&quot;:&quot;L.H.,&quot;,&quot;6628ecd26754acf382c57b49e1a403b7&quot;:&quot;J.D.,&quot;,&quot;7d33c00f273173eaee8211534ae06907&quot;:&quot;homogenization&quot;,&quot;cc4112de769a3e79e945b604a717b115&quot;:&quot;a&quot;,&quot;6b0b5cf2f5eb7503b9faa99a3ee2035e&quot;:&quot;in&quot;,&quot;1cb3d097eee7ec1435e28ef50b4b8069&quot;:&quot;P.C.,&quot;,&quot;5402f38741ca17f4b89f9b3a419c9d60&quot;:&quot;Šebesta,&quot;,&quot;c3958b99a13c15baca862a900de0c606&quot;:&quot;oriented&quot;,&quot;56b9b14953cf11f5d7211ead02937e76&quot;:&quot;of&quot;,&quot;e8dca4ec03f82f1f0d6826ca71377a15&quot;:&quot;models’ accuracy and precision:&quot;,&quot;a8c360e7c35226aceaa12c09c11cf64f&quot;:&quot;profile&quot;,&quot;0591ba058de4de4e26a94fc6a0b54c10&quot;:&quot;uncertainty maps.&quot;,&quot;779d0d94cd920cb73e59dec51bb20f80&quot;:&quot;land‐us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85996-2C27-4777-8A48-8ACA45BFF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2921</TotalTime>
  <Pages>21</Pages>
  <Words>18835</Words>
  <Characters>107364</Characters>
  <Application>Microsoft Office Word</Application>
  <DocSecurity>0</DocSecurity>
  <Lines>894</Lines>
  <Paragraphs>251</Paragraphs>
  <ScaleCrop>false</ScaleCrop>
  <Company/>
  <LinksUpToDate>false</LinksUpToDate>
  <CharactersWithSpaces>125948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Asha Paudel</dc:creator>
  <cp:keywords/>
  <dc:description/>
  <cp:lastModifiedBy>Paudel,Asha</cp:lastModifiedBy>
  <cp:revision>2673</cp:revision>
  <dcterms:created xsi:type="dcterms:W3CDTF">2022-10-03T18:04:00Z</dcterms:created>
  <dcterms:modified xsi:type="dcterms:W3CDTF">2023-06-13T19:44:00Z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http://www.zotero.org/styles/forest-ecology-and-management</vt:lpwstr>
  </property>
  <property fmtid="{D5CDD505-2E9C-101B-9397-08002B2CF9AE}" pid="15" name="Mendeley Recent Style Name 6_1">
    <vt:lpwstr>Forest Ecology and Management</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5023ec8b-b1ef-37f1-8e03-fa780f69501d</vt:lpwstr>
  </property>
  <property fmtid="{D5CDD505-2E9C-101B-9397-08002B2CF9AE}" pid="24" name="Mendeley Citation Style_1">
    <vt:lpwstr>http://www.zotero.org/styles/forest-ecology-and-management</vt:lpwstr>
  </property>
</Properties>
</file>